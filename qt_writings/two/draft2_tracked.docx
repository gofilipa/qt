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2B409" w14:textId="3D4AF560" w:rsidR="00453A62" w:rsidDel="001678B9" w:rsidRDefault="00C22B6B">
      <w:pPr>
        <w:pStyle w:val="Heading2"/>
        <w:numPr>
          <w:ilvl w:val="0"/>
          <w:numId w:val="0"/>
        </w:numPr>
        <w:rPr>
          <w:del w:id="0" w:author="Filipa  Calado" w:date="2021-11-18T22:23:00Z"/>
          <w:sz w:val="40"/>
        </w:rPr>
      </w:pPr>
      <w:del w:id="1" w:author="Filipa  Calado" w:date="2021-11-18T22:23:00Z">
        <w:r w:rsidDel="00D56516">
          <w:rPr>
            <w:b w:val="0"/>
            <w:bCs w:val="0"/>
            <w:i w:val="0"/>
            <w:iCs w:val="0"/>
            <w:sz w:val="40"/>
          </w:rPr>
          <w:fldChar w:fldCharType="begin"/>
        </w:r>
        <w:r w:rsidDel="00D56516">
          <w:delInstrText xml:space="preserve"> AUTHOR </w:delInstrText>
        </w:r>
        <w:r w:rsidDel="00D56516">
          <w:rPr>
            <w:b w:val="0"/>
            <w:bCs w:val="0"/>
            <w:i w:val="0"/>
            <w:iCs w:val="0"/>
            <w:sz w:val="40"/>
          </w:rPr>
          <w:fldChar w:fldCharType="separate"/>
        </w:r>
        <w:r w:rsidDel="00D56516">
          <w:delText>Filipa Calado</w:delText>
        </w:r>
        <w:r w:rsidDel="00D56516">
          <w:rPr>
            <w:b w:val="0"/>
            <w:bCs w:val="0"/>
            <w:i w:val="0"/>
            <w:iCs w:val="0"/>
            <w:sz w:val="40"/>
          </w:rPr>
          <w:fldChar w:fldCharType="end"/>
        </w:r>
      </w:del>
    </w:p>
    <w:p w14:paraId="7F70A0AE" w14:textId="77777777" w:rsidR="001678B9" w:rsidRDefault="001678B9" w:rsidP="001678B9">
      <w:pPr>
        <w:pStyle w:val="Heading2"/>
        <w:numPr>
          <w:ilvl w:val="0"/>
          <w:numId w:val="0"/>
        </w:numPr>
        <w:rPr>
          <w:ins w:id="2" w:author="Filipa  Calado" w:date="2021-12-02T13:08:00Z"/>
        </w:rPr>
      </w:pPr>
      <w:ins w:id="3" w:author="Filipa  Calado" w:date="2021-12-02T13:08:00Z">
        <w:r>
          <w:t>Note to the reviewers:</w:t>
        </w:r>
      </w:ins>
    </w:p>
    <w:p w14:paraId="1ED142A0" w14:textId="77777777" w:rsidR="001678B9" w:rsidRPr="008573B4" w:rsidRDefault="001678B9" w:rsidP="001678B9">
      <w:pPr>
        <w:pStyle w:val="Textbody"/>
        <w:rPr>
          <w:ins w:id="4" w:author="Filipa  Calado" w:date="2021-12-02T13:08:00Z"/>
          <w:i/>
          <w:iCs/>
        </w:rPr>
      </w:pPr>
      <w:ins w:id="5" w:author="Filipa  Calado" w:date="2021-12-02T13:08:00Z">
        <w:r w:rsidRPr="008573B4">
          <w:rPr>
            <w:i/>
            <w:iCs/>
          </w:rPr>
          <w:t>In response to your suggestions, I have made the following changes to the manuscript:</w:t>
        </w:r>
      </w:ins>
    </w:p>
    <w:p w14:paraId="5CF5C113" w14:textId="77777777" w:rsidR="001678B9" w:rsidRPr="008573B4" w:rsidRDefault="001678B9" w:rsidP="001678B9">
      <w:pPr>
        <w:pStyle w:val="Textbody"/>
        <w:numPr>
          <w:ilvl w:val="0"/>
          <w:numId w:val="9"/>
        </w:numPr>
        <w:rPr>
          <w:ins w:id="6" w:author="Filipa  Calado" w:date="2021-12-02T13:08:00Z"/>
          <w:i/>
          <w:iCs/>
        </w:rPr>
      </w:pPr>
      <w:ins w:id="7" w:author="Filipa  Calado" w:date="2021-12-02T13:08:00Z">
        <w:r w:rsidRPr="008573B4">
          <w:rPr>
            <w:i/>
            <w:iCs/>
          </w:rPr>
          <w:t>Clarified and foregrounded the central arguments w/r/t/ “queer encoding” and “queer form”</w:t>
        </w:r>
      </w:ins>
    </w:p>
    <w:p w14:paraId="5AFCE4A5" w14:textId="77777777" w:rsidR="001678B9" w:rsidRPr="008573B4" w:rsidRDefault="001678B9" w:rsidP="001678B9">
      <w:pPr>
        <w:pStyle w:val="Textbody"/>
        <w:numPr>
          <w:ilvl w:val="0"/>
          <w:numId w:val="9"/>
        </w:numPr>
        <w:rPr>
          <w:ins w:id="8" w:author="Filipa  Calado" w:date="2021-12-02T13:08:00Z"/>
          <w:i/>
          <w:iCs/>
        </w:rPr>
      </w:pPr>
      <w:ins w:id="9" w:author="Filipa  Calado" w:date="2021-12-02T13:08:00Z">
        <w:r w:rsidRPr="008573B4">
          <w:rPr>
            <w:i/>
            <w:iCs/>
          </w:rPr>
          <w:t>Expanded sections on TEI, particularly discussion on my customization and the limitations of the tool</w:t>
        </w:r>
      </w:ins>
    </w:p>
    <w:p w14:paraId="32DC799D" w14:textId="77777777" w:rsidR="001678B9" w:rsidRPr="008573B4" w:rsidRDefault="001678B9" w:rsidP="001678B9">
      <w:pPr>
        <w:pStyle w:val="Textbody"/>
        <w:numPr>
          <w:ilvl w:val="0"/>
          <w:numId w:val="9"/>
        </w:numPr>
        <w:rPr>
          <w:ins w:id="10" w:author="Filipa  Calado" w:date="2021-12-02T13:08:00Z"/>
          <w:i/>
          <w:iCs/>
        </w:rPr>
      </w:pPr>
      <w:ins w:id="11" w:author="Filipa  Calado" w:date="2021-12-02T13:08:00Z">
        <w:r w:rsidRPr="008573B4">
          <w:rPr>
            <w:i/>
            <w:iCs/>
          </w:rPr>
          <w:t>Expanded engagement with Queer DH and Queer Historiography scholarship</w:t>
        </w:r>
      </w:ins>
    </w:p>
    <w:p w14:paraId="4F32568C" w14:textId="77777777" w:rsidR="001678B9" w:rsidRPr="008573B4" w:rsidRDefault="001678B9" w:rsidP="001678B9">
      <w:pPr>
        <w:pStyle w:val="Textbody"/>
        <w:numPr>
          <w:ilvl w:val="0"/>
          <w:numId w:val="9"/>
        </w:numPr>
        <w:rPr>
          <w:ins w:id="12" w:author="Filipa  Calado" w:date="2021-12-02T13:08:00Z"/>
          <w:i/>
          <w:iCs/>
        </w:rPr>
      </w:pPr>
      <w:ins w:id="13" w:author="Filipa  Calado" w:date="2021-12-02T13:08:00Z">
        <w:r w:rsidRPr="008573B4">
          <w:rPr>
            <w:i/>
            <w:iCs/>
          </w:rPr>
          <w:t>Cut down the overly descriptive sections on the history of the Manuscript</w:t>
        </w:r>
      </w:ins>
    </w:p>
    <w:p w14:paraId="592F22E2" w14:textId="77777777" w:rsidR="001678B9" w:rsidRPr="008573B4" w:rsidRDefault="001678B9" w:rsidP="001678B9">
      <w:pPr>
        <w:pStyle w:val="Textbody"/>
        <w:numPr>
          <w:ilvl w:val="0"/>
          <w:numId w:val="9"/>
        </w:numPr>
        <w:rPr>
          <w:ins w:id="14" w:author="Filipa  Calado" w:date="2021-12-02T13:08:00Z"/>
          <w:i/>
          <w:iCs/>
        </w:rPr>
      </w:pPr>
      <w:ins w:id="15" w:author="Filipa  Calado" w:date="2021-12-02T13:08:00Z">
        <w:r w:rsidRPr="008573B4">
          <w:rPr>
            <w:i/>
            <w:iCs/>
          </w:rPr>
          <w:t>Standardized the writing style and in-text citations (to Harvard style)</w:t>
        </w:r>
      </w:ins>
    </w:p>
    <w:p w14:paraId="005A12C5" w14:textId="77777777" w:rsidR="001678B9" w:rsidRPr="008573B4" w:rsidRDefault="001678B9" w:rsidP="001678B9">
      <w:pPr>
        <w:pStyle w:val="Textbody"/>
        <w:rPr>
          <w:ins w:id="16" w:author="Filipa  Calado" w:date="2021-12-02T13:08:00Z"/>
          <w:i/>
          <w:iCs/>
        </w:rPr>
      </w:pPr>
      <w:ins w:id="17" w:author="Filipa  Calado" w:date="2021-12-02T13:08:00Z">
        <w:r w:rsidRPr="008573B4">
          <w:rPr>
            <w:i/>
            <w:iCs/>
          </w:rPr>
          <w:t>As of today (November 20), I am still waiting to get the image rights from the Morgan Library. For now, the images are included in the piece, and I’m also including hyperlinks to the online versions of the images.</w:t>
        </w:r>
      </w:ins>
    </w:p>
    <w:p w14:paraId="7FB43039" w14:textId="77777777" w:rsidR="001678B9" w:rsidRPr="001678B9" w:rsidRDefault="001678B9">
      <w:pPr>
        <w:pStyle w:val="Textbody"/>
        <w:rPr>
          <w:ins w:id="18" w:author="Filipa  Calado" w:date="2021-12-02T13:08:00Z"/>
        </w:rPr>
        <w:pPrChange w:id="19" w:author="Filipa  Calado" w:date="2021-12-02T13:08:00Z">
          <w:pPr>
            <w:pStyle w:val="OrgSubtitle"/>
          </w:pPr>
        </w:pPrChange>
      </w:pPr>
    </w:p>
    <w:p w14:paraId="3B61A2DF" w14:textId="33426F93" w:rsidR="00453A62" w:rsidDel="00D56516" w:rsidRDefault="00453A62">
      <w:pPr>
        <w:pStyle w:val="OrgSubtitle"/>
        <w:jc w:val="left"/>
        <w:rPr>
          <w:del w:id="20" w:author="Filipa  Calado" w:date="2021-11-18T22:23:00Z"/>
        </w:rPr>
        <w:pPrChange w:id="21" w:author="Filipa  Calado" w:date="2021-11-18T22:23:00Z">
          <w:pPr>
            <w:pStyle w:val="OrgSubtitle"/>
          </w:pPr>
        </w:pPrChange>
      </w:pPr>
    </w:p>
    <w:p w14:paraId="2BB22A8B" w14:textId="77777777" w:rsidR="00453A62" w:rsidRDefault="00C22B6B">
      <w:pPr>
        <w:pStyle w:val="Heading2"/>
        <w:numPr>
          <w:ilvl w:val="0"/>
          <w:numId w:val="0"/>
        </w:numPr>
        <w:pPrChange w:id="22" w:author="Filipa  Calado" w:date="2021-11-18T22:06:00Z">
          <w:pPr>
            <w:pStyle w:val="Heading2"/>
          </w:pPr>
        </w:pPrChange>
      </w:pPr>
      <w:bookmarkStart w:id="23" w:name="org9cceb48"/>
      <w:bookmarkStart w:id="24" w:name="OrgXref.org9cceb48"/>
      <w:bookmarkEnd w:id="23"/>
      <w:r>
        <w:t>Introduction</w:t>
      </w:r>
      <w:bookmarkEnd w:id="24"/>
    </w:p>
    <w:p w14:paraId="6D16CEB1" w14:textId="3E53F32A" w:rsidR="00453A62" w:rsidDel="00F47A3E" w:rsidRDefault="00C22B6B">
      <w:pPr>
        <w:pStyle w:val="Textbody"/>
        <w:ind w:firstLine="576"/>
        <w:rPr>
          <w:del w:id="25" w:author="Filipa  Calado" w:date="2021-11-18T22:06:00Z"/>
        </w:rPr>
        <w:pPrChange w:id="26" w:author="Filipa  Calado" w:date="2021-11-18T22:06:00Z">
          <w:pPr>
            <w:pStyle w:val="Textbody"/>
            <w:ind w:left="360"/>
          </w:pPr>
        </w:pPrChange>
      </w:pPr>
      <w:bookmarkStart w:id="27" w:name="org590a514"/>
      <w:bookmarkStart w:id="28" w:name="OrgXref.org590a514"/>
      <w:bookmarkEnd w:id="27"/>
      <w:del w:id="29" w:author="Filipa  Calado" w:date="2021-11-18T22:06:00Z">
        <w:r w:rsidDel="00F47A3E">
          <w:rPr>
            <w:rStyle w:val="OrgDone"/>
          </w:rPr>
          <w:delText>DONE</w:delText>
        </w:r>
        <w:r w:rsidDel="00F47A3E">
          <w:delText xml:space="preserve"> create hook - 'suggest something vile'</w:delText>
        </w:r>
        <w:bookmarkEnd w:id="28"/>
      </w:del>
    </w:p>
    <w:p w14:paraId="1F043EFC" w14:textId="02A57C6B" w:rsidR="00453A62" w:rsidRPr="00841234" w:rsidRDefault="00C22B6B">
      <w:pPr>
        <w:suppressAutoHyphens w:val="0"/>
        <w:spacing w:line="480" w:lineRule="auto"/>
        <w:ind w:firstLine="576"/>
        <w:rPr>
          <w:rFonts w:eastAsia="Times New Roman" w:cs="Times New Roman"/>
          <w:kern w:val="0"/>
          <w:lang w:val="en-US" w:eastAsia="en-US" w:bidi="ar-SA"/>
          <w:rPrChange w:id="30" w:author="Filipa  Calado" w:date="2021-11-18T21:41:00Z">
            <w:rPr/>
          </w:rPrChange>
        </w:rPr>
        <w:pPrChange w:id="31" w:author="Filipa  Calado" w:date="2021-11-18T22:06:00Z">
          <w:pPr>
            <w:pStyle w:val="Textbody"/>
            <w:spacing w:line="480" w:lineRule="auto"/>
          </w:pPr>
        </w:pPrChange>
      </w:pPr>
      <w:r>
        <w:t xml:space="preserve">In the first scene of the novel, </w:t>
      </w:r>
      <w:r>
        <w:rPr>
          <w:rStyle w:val="Emphasis"/>
        </w:rPr>
        <w:t>The Picture of Dorian Gray</w:t>
      </w:r>
      <w:r>
        <w:t xml:space="preserve"> (1891), the painter Basil Hallward </w:t>
      </w:r>
      <w:del w:id="32" w:author="Filipa  Calado" w:date="2021-12-03T15:25:00Z">
        <w:r w:rsidDel="0041627E">
          <w:delText>is at pains to explain</w:delText>
        </w:r>
      </w:del>
      <w:ins w:id="33" w:author="Filipa  Calado" w:date="2021-12-03T15:25:00Z">
        <w:r w:rsidR="0041627E">
          <w:t>confesses</w:t>
        </w:r>
      </w:ins>
      <w:r>
        <w:t xml:space="preserve"> to his friend Lord Henry Wotton why he cannot exhibit the portrait of the eponymous hero. </w:t>
      </w:r>
      <w:del w:id="34" w:author="Filipa  Calado" w:date="2021-11-18T17:50:00Z">
        <w:r w:rsidDel="008725CD">
          <w:delText>Basi</w:delText>
        </w:r>
        <w:r w:rsidR="008725CD" w:rsidDel="008725CD">
          <w:delText xml:space="preserve">finallhy </w:delText>
        </w:r>
      </w:del>
      <w:ins w:id="35" w:author="Filipa  Calado" w:date="2021-11-18T17:50:00Z">
        <w:r w:rsidR="008725CD">
          <w:t>Basil</w:t>
        </w:r>
      </w:ins>
      <w:ins w:id="36" w:author="Filipa  Calado" w:date="2021-12-03T15:25:00Z">
        <w:r w:rsidR="0041627E">
          <w:t xml:space="preserve"> </w:t>
        </w:r>
      </w:ins>
      <w:del w:id="37" w:author="Filipa  Calado" w:date="2021-11-18T17:50:00Z">
        <w:r w:rsidR="008725CD" w:rsidDel="008725CD">
          <w:delText>admits</w:delText>
        </w:r>
      </w:del>
      <w:ins w:id="38" w:author="Filipa  Calado" w:date="2021-11-18T17:50:00Z">
        <w:r w:rsidR="008725CD">
          <w:t>admits,</w:t>
        </w:r>
      </w:ins>
      <w:del w:id="39" w:author="Filipa  Calado" w:date="2021-11-18T17:50:00Z">
        <w:r w:rsidDel="008725CD">
          <w:delText>:</w:delText>
        </w:r>
      </w:del>
      <w:r>
        <w:t xml:space="preserve"> "Where there is merely love, they would see something evil, where there is spectacular passion, they would suggest something vile" (Wilde, 1889–90, p. 21). This </w:t>
      </w:r>
      <w:del w:id="40" w:author="Filipa  Calado" w:date="2021-11-18T17:50:00Z">
        <w:r w:rsidDel="008725CD">
          <w:delText xml:space="preserve">fascinating </w:delText>
        </w:r>
      </w:del>
      <w:ins w:id="41" w:author="Filipa  Calado" w:date="2021-11-18T17:50:00Z">
        <w:r w:rsidR="008725CD">
          <w:t xml:space="preserve">striking </w:t>
        </w:r>
      </w:ins>
      <w:r>
        <w:t xml:space="preserve">line, among many others that carry homoerotic innuendos, never </w:t>
      </w:r>
      <w:del w:id="42" w:author="Filipa  Calado" w:date="2021-11-18T21:36:00Z">
        <w:r w:rsidDel="00BC57D9">
          <w:delText xml:space="preserve">appeared </w:delText>
        </w:r>
      </w:del>
      <w:ins w:id="43" w:author="Filipa  Calado" w:date="2021-11-18T21:36:00Z">
        <w:r w:rsidR="00BC57D9">
          <w:t xml:space="preserve">appears </w:t>
        </w:r>
      </w:ins>
      <w:r>
        <w:t xml:space="preserve">in print. It </w:t>
      </w:r>
      <w:del w:id="44" w:author="Filipa  Calado" w:date="2021-11-18T21:36:00Z">
        <w:r w:rsidDel="00BC57D9">
          <w:delText xml:space="preserve">was </w:delText>
        </w:r>
      </w:del>
      <w:ins w:id="45" w:author="Filipa  Calado" w:date="2021-11-18T21:36:00Z">
        <w:r w:rsidR="00BC57D9">
          <w:t xml:space="preserve">is </w:t>
        </w:r>
      </w:ins>
      <w:del w:id="46" w:author="Filipa  Calado" w:date="2021-11-18T17:50:00Z">
        <w:r w:rsidDel="008725CD">
          <w:delText xml:space="preserve">struck </w:delText>
        </w:r>
      </w:del>
      <w:ins w:id="47" w:author="Filipa  Calado" w:date="2021-11-18T17:50:00Z">
        <w:r w:rsidR="008725CD">
          <w:t xml:space="preserve">excised </w:t>
        </w:r>
      </w:ins>
      <w:r>
        <w:t xml:space="preserve">during Oscar Wilde's revision process, as part of a larger project of suppressing suggestions of homoeroticism between the three main characters of the story. </w:t>
      </w:r>
      <w:ins w:id="48" w:author="Filipa  Calado" w:date="2021-11-18T21:11:00Z">
        <w:r w:rsidR="00B46396">
          <w:t xml:space="preserve">The </w:t>
        </w:r>
      </w:ins>
      <w:ins w:id="49" w:author="Filipa  Calado" w:date="2021-11-18T21:36:00Z">
        <w:r w:rsidR="00BC57D9">
          <w:t xml:space="preserve">textual </w:t>
        </w:r>
      </w:ins>
      <w:ins w:id="50" w:author="Filipa  Calado" w:date="2021-11-18T21:11:00Z">
        <w:r w:rsidR="00B46396">
          <w:t>scholarship</w:t>
        </w:r>
      </w:ins>
      <w:ins w:id="51" w:author="Filipa  Calado" w:date="2021-11-18T21:36:00Z">
        <w:r w:rsidR="00BC57D9">
          <w:t xml:space="preserve"> on this r</w:t>
        </w:r>
      </w:ins>
      <w:ins w:id="52" w:author="Filipa  Calado" w:date="2021-11-18T22:45:00Z">
        <w:r w:rsidR="00B4116F">
          <w:t>e</w:t>
        </w:r>
      </w:ins>
      <w:ins w:id="53" w:author="Filipa  Calado" w:date="2021-11-18T21:36:00Z">
        <w:r w:rsidR="00BC57D9">
          <w:t xml:space="preserve">vision process </w:t>
        </w:r>
      </w:ins>
      <w:ins w:id="54" w:author="Filipa  Calado" w:date="2021-11-18T21:11:00Z">
        <w:r w:rsidR="00B46396">
          <w:t xml:space="preserve">generally agrees that </w:t>
        </w:r>
      </w:ins>
      <w:ins w:id="55" w:author="Filipa  Calado" w:date="2021-12-03T15:25:00Z">
        <w:r w:rsidR="0041627E">
          <w:t>Wil</w:t>
        </w:r>
      </w:ins>
      <w:ins w:id="56" w:author="Filipa  Calado" w:date="2021-12-03T15:26:00Z">
        <w:r w:rsidR="0041627E">
          <w:t>d</w:t>
        </w:r>
      </w:ins>
      <w:ins w:id="57" w:author="Filipa  Calado" w:date="2021-12-03T15:25:00Z">
        <w:r w:rsidR="0041627E">
          <w:t>e</w:t>
        </w:r>
      </w:ins>
      <w:ins w:id="58" w:author="Filipa  Calado" w:date="2021-11-18T21:11:00Z">
        <w:r w:rsidR="00B46396">
          <w:t xml:space="preserve"> </w:t>
        </w:r>
      </w:ins>
      <w:ins w:id="59" w:author="Filipa  Calado" w:date="2021-11-18T21:19:00Z">
        <w:r w:rsidR="00AB55AA">
          <w:t>neutralize</w:t>
        </w:r>
      </w:ins>
      <w:ins w:id="60" w:author="Filipa  Calado" w:date="2021-12-03T15:25:00Z">
        <w:r w:rsidR="0041627E">
          <w:t>s</w:t>
        </w:r>
      </w:ins>
      <w:ins w:id="61" w:author="Filipa  Calado" w:date="2021-11-18T21:11:00Z">
        <w:r w:rsidR="00B46396">
          <w:t xml:space="preserve"> Basil’s erotic fascination with Dorian </w:t>
        </w:r>
      </w:ins>
      <w:ins w:id="62" w:author="Filipa  Calado" w:date="2021-11-18T21:19:00Z">
        <w:r w:rsidR="00AB55AA">
          <w:t xml:space="preserve">by transforming it </w:t>
        </w:r>
      </w:ins>
      <w:ins w:id="63" w:author="Filipa  Calado" w:date="2021-11-18T21:11:00Z">
        <w:r w:rsidR="00B46396">
          <w:t>into</w:t>
        </w:r>
      </w:ins>
      <w:ins w:id="64" w:author="Filipa  Calado" w:date="2021-11-18T21:37:00Z">
        <w:r w:rsidR="00BC57D9">
          <w:t xml:space="preserve"> </w:t>
        </w:r>
      </w:ins>
      <w:ins w:id="65" w:author="Filipa  Calado" w:date="2021-11-18T21:11:00Z">
        <w:r w:rsidR="00B46396">
          <w:t xml:space="preserve">aesthetic appreciation. </w:t>
        </w:r>
      </w:ins>
      <w:ins w:id="66" w:author="Filipa  Calado" w:date="2021-11-18T21:12:00Z">
        <w:r w:rsidR="00B46396">
          <w:t>In particular,</w:t>
        </w:r>
      </w:ins>
      <w:ins w:id="67" w:author="Filipa  Calado" w:date="2021-11-18T20:55:00Z">
        <w:r w:rsidR="009B68CF">
          <w:t xml:space="preserve"> </w:t>
        </w:r>
      </w:ins>
      <w:del w:id="68" w:author="Filipa  Calado" w:date="2021-11-18T20:55:00Z">
        <w:r w:rsidDel="009B68CF">
          <w:delText>Literary and textual scholars have long speculated over Wilde's intentions as he revised the text into its periodical and book versions</w:delText>
        </w:r>
      </w:del>
      <w:del w:id="69" w:author="Filipa  Calado" w:date="2021-11-18T17:51:00Z">
        <w:r w:rsidDel="008725CD">
          <w:delText xml:space="preserve"> (</w:delText>
        </w:r>
        <w:r w:rsidDel="008725CD">
          <w:rPr>
            <w:rStyle w:val="Emphasis"/>
          </w:rPr>
          <w:delText>DG 90</w:delText>
        </w:r>
        <w:r w:rsidDel="008725CD">
          <w:delText xml:space="preserve">, </w:delText>
        </w:r>
        <w:r w:rsidDel="008725CD">
          <w:rPr>
            <w:rStyle w:val="Emphasis"/>
          </w:rPr>
          <w:delText>DG 91</w:delText>
        </w:r>
        <w:r w:rsidDel="008725CD">
          <w:delText xml:space="preserve">, respectively). </w:delText>
        </w:r>
      </w:del>
      <w:del w:id="70" w:author="Filipa  Calado" w:date="2021-11-18T20:55:00Z">
        <w:r w:rsidDel="009B68CF">
          <w:delText xml:space="preserve">One scholar, </w:delText>
        </w:r>
      </w:del>
      <w:r>
        <w:t>Nicolas Ruddick</w:t>
      </w:r>
      <w:del w:id="71" w:author="Filipa  Calado" w:date="2021-11-18T20:57:00Z">
        <w:r w:rsidDel="009B68CF">
          <w:delText>,</w:delText>
        </w:r>
      </w:del>
      <w:r>
        <w:t xml:space="preserve"> </w:t>
      </w:r>
      <w:del w:id="72" w:author="Filipa  Calado" w:date="2021-11-18T21:06:00Z">
        <w:r w:rsidDel="00B46396">
          <w:delText xml:space="preserve">argues </w:delText>
        </w:r>
      </w:del>
      <w:ins w:id="73" w:author="Filipa  Calado" w:date="2021-11-18T21:12:00Z">
        <w:r w:rsidR="00B46396">
          <w:t>argues</w:t>
        </w:r>
      </w:ins>
      <w:ins w:id="74" w:author="Filipa  Calado" w:date="2021-11-18T21:06:00Z">
        <w:r w:rsidR="00B46396">
          <w:t xml:space="preserve"> </w:t>
        </w:r>
      </w:ins>
      <w:r>
        <w:t>that Wilde</w:t>
      </w:r>
      <w:ins w:id="75" w:author="Filipa  Calado" w:date="2021-12-03T15:26:00Z">
        <w:r w:rsidR="0041627E">
          <w:t xml:space="preserve"> aestheticizes Dorian</w:t>
        </w:r>
      </w:ins>
      <w:ins w:id="76" w:author="Filipa  Calado" w:date="2021-11-18T21:12:00Z">
        <w:r w:rsidR="00B46396">
          <w:t xml:space="preserve"> in order to </w:t>
        </w:r>
      </w:ins>
      <w:del w:id="77" w:author="Filipa  Calado" w:date="2021-11-18T20:58:00Z">
        <w:r w:rsidDel="009B68CF">
          <w:delText xml:space="preserve"> revised the text in order to </w:delText>
        </w:r>
      </w:del>
      <w:r>
        <w:t xml:space="preserve">emphasize </w:t>
      </w:r>
      <w:del w:id="78" w:author="Filipa  Calado" w:date="2021-11-18T17:51:00Z">
        <w:r w:rsidDel="008725CD">
          <w:delText xml:space="preserve">one </w:delText>
        </w:r>
      </w:del>
      <w:ins w:id="79" w:author="Filipa  Calado" w:date="2021-11-18T17:51:00Z">
        <w:r w:rsidR="008725CD">
          <w:t xml:space="preserve">a </w:t>
        </w:r>
      </w:ins>
      <w:r>
        <w:t xml:space="preserve">moral about the dangers of vanity at the expense of another, more </w:t>
      </w:r>
      <w:del w:id="80" w:author="Filipa  Calado" w:date="2021-12-03T15:26:00Z">
        <w:r w:rsidDel="0041627E">
          <w:delText>implicit</w:delText>
        </w:r>
      </w:del>
      <w:del w:id="81" w:author="Filipa  Calado" w:date="2021-11-18T21:19:00Z">
        <w:r w:rsidDel="00AB55AA">
          <w:delText>,</w:delText>
        </w:r>
      </w:del>
      <w:ins w:id="82" w:author="Filipa  Calado" w:date="2021-12-03T15:26:00Z">
        <w:r w:rsidR="0041627E">
          <w:t>covert</w:t>
        </w:r>
      </w:ins>
      <w:r>
        <w:t xml:space="preserve"> moral about the liberalization of homosexuality. Ruddick explains that, while the </w:t>
      </w:r>
      <w:del w:id="83" w:author="Filipa  Calado" w:date="2021-11-18T21:04:00Z">
        <w:r w:rsidDel="00B46396">
          <w:delText xml:space="preserve">first </w:delText>
        </w:r>
      </w:del>
      <w:r>
        <w:t xml:space="preserve">moral </w:t>
      </w:r>
      <w:ins w:id="84" w:author="Filipa  Calado" w:date="2021-11-18T20:58:00Z">
        <w:r w:rsidR="009B68CF">
          <w:t xml:space="preserve">about vanity </w:t>
        </w:r>
      </w:ins>
      <w:r>
        <w:t xml:space="preserve">"dramatize[s] the disastrous consequences of the preference of the beautiful at the expense of the good," the </w:t>
      </w:r>
      <w:del w:id="85" w:author="Filipa  Calado" w:date="2021-11-18T21:04:00Z">
        <w:r w:rsidDel="00B46396">
          <w:delText xml:space="preserve">second </w:delText>
        </w:r>
      </w:del>
      <w:ins w:id="86" w:author="Filipa  Calado" w:date="2021-11-18T21:04:00Z">
        <w:r w:rsidR="00B46396">
          <w:t xml:space="preserve">other </w:t>
        </w:r>
      </w:ins>
      <w:del w:id="87" w:author="Filipa  Calado" w:date="2021-11-18T21:04:00Z">
        <w:r w:rsidDel="00B46396">
          <w:delText>one</w:delText>
        </w:r>
      </w:del>
      <w:ins w:id="88" w:author="Filipa  Calado" w:date="2021-11-18T21:04:00Z">
        <w:r w:rsidR="00B46396">
          <w:t>moral</w:t>
        </w:r>
      </w:ins>
      <w:r>
        <w:t xml:space="preserve">, </w:t>
      </w:r>
      <w:del w:id="89" w:author="Filipa  Calado" w:date="2021-11-18T20:58:00Z">
        <w:r w:rsidDel="009B68CF">
          <w:delText>by contrast</w:delText>
        </w:r>
      </w:del>
      <w:ins w:id="90" w:author="Filipa  Calado" w:date="2021-11-18T20:58:00Z">
        <w:r w:rsidR="009B68CF">
          <w:t>about homosexuality</w:t>
        </w:r>
      </w:ins>
      <w:r>
        <w:t xml:space="preserve">, "explores the destructive effects of the clandestine or closeted life" (Ruddick, 2003, p. 126, 128). </w:t>
      </w:r>
      <w:ins w:id="91" w:author="Filipa  Calado" w:date="2021-11-18T21:38:00Z">
        <w:r w:rsidR="00BC57D9">
          <w:t xml:space="preserve">According to Ruddick, </w:t>
        </w:r>
      </w:ins>
      <w:ins w:id="92" w:author="Filipa  Calado" w:date="2021-11-18T21:42:00Z">
        <w:r w:rsidR="00841234">
          <w:rPr>
            <w:rFonts w:eastAsia="Times New Roman" w:cs="Times New Roman"/>
            <w:color w:val="000000"/>
            <w:kern w:val="0"/>
            <w:lang w:val="en-US" w:eastAsia="en-US" w:bidi="ar-SA"/>
          </w:rPr>
          <w:t xml:space="preserve">the </w:t>
        </w:r>
      </w:ins>
      <w:ins w:id="93" w:author="Filipa  Calado" w:date="2021-11-18T21:43:00Z">
        <w:r w:rsidR="00841234">
          <w:rPr>
            <w:rFonts w:eastAsia="Times New Roman" w:cs="Times New Roman"/>
            <w:color w:val="000000"/>
            <w:kern w:val="0"/>
            <w:lang w:val="en-US" w:eastAsia="en-US" w:bidi="ar-SA"/>
          </w:rPr>
          <w:t xml:space="preserve">novel’s </w:t>
        </w:r>
      </w:ins>
      <w:ins w:id="94" w:author="Filipa  Calado" w:date="2021-11-18T21:42:00Z">
        <w:r w:rsidR="00841234">
          <w:rPr>
            <w:rFonts w:eastAsia="Times New Roman" w:cs="Times New Roman"/>
            <w:color w:val="000000"/>
            <w:kern w:val="0"/>
            <w:lang w:val="en-US" w:eastAsia="en-US" w:bidi="ar-SA"/>
          </w:rPr>
          <w:t xml:space="preserve">famous </w:t>
        </w:r>
      </w:ins>
      <w:ins w:id="95" w:author="Filipa  Calado" w:date="2021-11-18T21:40:00Z">
        <w:r w:rsidR="00BC57D9">
          <w:rPr>
            <w:rFonts w:eastAsia="Times New Roman" w:cs="Times New Roman"/>
            <w:color w:val="000000"/>
            <w:kern w:val="0"/>
            <w:lang w:val="en-US" w:eastAsia="en-US" w:bidi="ar-SA"/>
          </w:rPr>
          <w:t xml:space="preserve">portrait </w:t>
        </w:r>
      </w:ins>
      <w:ins w:id="96" w:author="Filipa  Calado" w:date="2021-11-18T21:41:00Z">
        <w:r w:rsidR="00841234">
          <w:rPr>
            <w:rFonts w:eastAsia="Times New Roman" w:cs="Times New Roman"/>
            <w:color w:val="000000"/>
            <w:kern w:val="0"/>
            <w:lang w:val="en-US" w:eastAsia="en-US" w:bidi="ar-SA"/>
          </w:rPr>
          <w:t>indexes the convergence of the two morals</w:t>
        </w:r>
      </w:ins>
      <w:ins w:id="97" w:author="Filipa  Calado" w:date="2021-11-18T21:40:00Z">
        <w:r w:rsidR="00BC57D9" w:rsidRPr="00BC57D9">
          <w:rPr>
            <w:rFonts w:eastAsia="Times New Roman" w:cs="Times New Roman"/>
            <w:color w:val="000000"/>
            <w:kern w:val="0"/>
            <w:lang w:val="en-US" w:eastAsia="en-US" w:bidi="ar-SA"/>
          </w:rPr>
          <w:t>: “the appalling changes to Dorian’s painted image</w:t>
        </w:r>
      </w:ins>
      <w:ins w:id="98" w:author="Filipa  Calado" w:date="2021-11-18T21:42:00Z">
        <w:r w:rsidR="00841234">
          <w:rPr>
            <w:rFonts w:eastAsia="Times New Roman" w:cs="Times New Roman"/>
            <w:color w:val="000000"/>
            <w:kern w:val="0"/>
            <w:lang w:val="en-US" w:eastAsia="en-US" w:bidi="ar-SA"/>
          </w:rPr>
          <w:t xml:space="preserve">… </w:t>
        </w:r>
      </w:ins>
      <w:ins w:id="99" w:author="Filipa  Calado" w:date="2021-11-18T21:40:00Z">
        <w:r w:rsidR="00BC57D9" w:rsidRPr="00BC57D9">
          <w:rPr>
            <w:rFonts w:eastAsia="Times New Roman" w:cs="Times New Roman"/>
            <w:color w:val="000000"/>
            <w:kern w:val="0"/>
            <w:lang w:val="en-US" w:eastAsia="en-US" w:bidi="ar-SA"/>
          </w:rPr>
          <w:t xml:space="preserve">strongly suggest that the unspeakable practices indulged in by the protagonist are </w:t>
        </w:r>
        <w:r w:rsidR="00BC57D9" w:rsidRPr="00BC57D9">
          <w:rPr>
            <w:rFonts w:eastAsia="Times New Roman" w:cs="Times New Roman"/>
            <w:color w:val="000000"/>
            <w:kern w:val="0"/>
            <w:lang w:val="en-US" w:eastAsia="en-US" w:bidi="ar-SA"/>
          </w:rPr>
          <w:lastRenderedPageBreak/>
          <w:t>unspeakable in themselves” (</w:t>
        </w:r>
      </w:ins>
      <w:ins w:id="100" w:author="Filipa  Calado" w:date="2021-11-18T21:42:00Z">
        <w:r w:rsidR="00841234">
          <w:rPr>
            <w:rFonts w:eastAsia="Times New Roman" w:cs="Times New Roman"/>
            <w:color w:val="000000"/>
            <w:kern w:val="0"/>
            <w:lang w:val="en-US" w:eastAsia="en-US" w:bidi="ar-SA"/>
          </w:rPr>
          <w:t xml:space="preserve">p. </w:t>
        </w:r>
      </w:ins>
      <w:ins w:id="101" w:author="Filipa  Calado" w:date="2021-11-18T21:40:00Z">
        <w:r w:rsidR="00BC57D9" w:rsidRPr="00BC57D9">
          <w:rPr>
            <w:rFonts w:eastAsia="Times New Roman" w:cs="Times New Roman"/>
            <w:color w:val="000000"/>
            <w:kern w:val="0"/>
            <w:lang w:val="en-US" w:eastAsia="en-US" w:bidi="ar-SA"/>
          </w:rPr>
          <w:t>129).</w:t>
        </w:r>
      </w:ins>
      <w:del w:id="102" w:author="Filipa  Calado" w:date="2021-11-18T21:00:00Z">
        <w:r w:rsidDel="009B68CF">
          <w:delText>This leaves one with the suspicion that, perhaps,</w:delText>
        </w:r>
      </w:del>
      <w:del w:id="103" w:author="Filipa  Calado" w:date="2021-11-18T21:20:00Z">
        <w:r w:rsidDel="00AB55AA">
          <w:delText xml:space="preserve"> Wilde</w:delText>
        </w:r>
      </w:del>
      <w:del w:id="104" w:author="Filipa  Calado" w:date="2021-11-18T21:00:00Z">
        <w:r w:rsidDel="009B68CF">
          <w:delText xml:space="preserve"> may have struck</w:delText>
        </w:r>
      </w:del>
      <w:del w:id="105" w:author="Filipa  Calado" w:date="2021-11-18T21:20:00Z">
        <w:r w:rsidDel="00AB55AA">
          <w:delText xml:space="preserve"> the line from the manuscript for a </w:delText>
        </w:r>
      </w:del>
      <w:del w:id="106" w:author="Filipa  Calado" w:date="2021-11-18T21:01:00Z">
        <w:r w:rsidDel="009B68CF">
          <w:delText xml:space="preserve">similar </w:delText>
        </w:r>
      </w:del>
      <w:del w:id="107" w:author="Filipa  Calado" w:date="2021-11-18T21:20:00Z">
        <w:r w:rsidDel="00AB55AA">
          <w:delText xml:space="preserve">reason that Basil </w:delText>
        </w:r>
      </w:del>
      <w:del w:id="108" w:author="Filipa  Calado" w:date="2021-11-18T21:01:00Z">
        <w:r w:rsidDel="009B68CF">
          <w:delText>could not</w:delText>
        </w:r>
      </w:del>
      <w:del w:id="109" w:author="Filipa  Calado" w:date="2021-11-18T21:20:00Z">
        <w:r w:rsidDel="00AB55AA">
          <w:delText xml:space="preserve"> exhibit the portrait</w:delText>
        </w:r>
      </w:del>
      <w:del w:id="110" w:author="Filipa  Calado" w:date="2021-11-18T21:00:00Z">
        <w:r w:rsidDel="009B68CF">
          <w:delText>.</w:delText>
        </w:r>
      </w:del>
    </w:p>
    <w:p w14:paraId="00F10592" w14:textId="24839746" w:rsidR="00453A62" w:rsidDel="00BC57D9" w:rsidRDefault="00841234">
      <w:pPr>
        <w:pStyle w:val="Textbody"/>
        <w:spacing w:line="480" w:lineRule="auto"/>
        <w:ind w:firstLine="576"/>
        <w:rPr>
          <w:del w:id="111" w:author="Filipa  Calado" w:date="2021-11-18T21:34:00Z"/>
        </w:rPr>
        <w:pPrChange w:id="112" w:author="Filipa  Calado" w:date="2021-11-18T22:06:00Z">
          <w:pPr>
            <w:pStyle w:val="Textbody"/>
            <w:spacing w:line="480" w:lineRule="auto"/>
          </w:pPr>
        </w:pPrChange>
      </w:pPr>
      <w:ins w:id="113" w:author="Filipa  Calado" w:date="2021-11-18T21:43:00Z">
        <w:r>
          <w:t>To interrogate</w:t>
        </w:r>
      </w:ins>
      <w:ins w:id="114" w:author="Filipa  Calado" w:date="2021-12-03T15:27:00Z">
        <w:r w:rsidR="0041627E">
          <w:t xml:space="preserve"> </w:t>
        </w:r>
      </w:ins>
      <w:ins w:id="115" w:author="Filipa  Calado" w:date="2021-12-03T15:26:00Z">
        <w:r w:rsidR="0041627E">
          <w:t>Wilde’s</w:t>
        </w:r>
      </w:ins>
      <w:ins w:id="116" w:author="Filipa  Calado" w:date="2021-12-03T15:27:00Z">
        <w:r w:rsidR="0041627E">
          <w:t xml:space="preserve"> treatment </w:t>
        </w:r>
      </w:ins>
      <w:del w:id="117" w:author="Filipa  Calado" w:date="2021-11-18T21:44:00Z">
        <w:r w:rsidR="00C22B6B" w:rsidDel="00841234">
          <w:delText>T</w:delText>
        </w:r>
      </w:del>
      <w:del w:id="118" w:author="Filipa  Calado" w:date="2021-12-03T15:27:00Z">
        <w:r w:rsidR="00C22B6B" w:rsidDel="0041627E">
          <w:delText xml:space="preserve">his </w:delText>
        </w:r>
      </w:del>
      <w:del w:id="119" w:author="Filipa  Calado" w:date="2021-11-19T11:25:00Z">
        <w:r w:rsidR="00C22B6B" w:rsidDel="002170D7">
          <w:delText xml:space="preserve">paper </w:delText>
        </w:r>
      </w:del>
      <w:del w:id="120" w:author="Filipa  Calado" w:date="2021-11-18T21:44:00Z">
        <w:r w:rsidR="00C22B6B" w:rsidDel="00841234">
          <w:delText>examines Wilde's</w:delText>
        </w:r>
      </w:del>
      <w:del w:id="121" w:author="Filipa  Calado" w:date="2021-12-03T15:27:00Z">
        <w:r w:rsidR="00C22B6B" w:rsidDel="0041627E">
          <w:delText xml:space="preserve"> </w:delText>
        </w:r>
      </w:del>
      <w:del w:id="122" w:author="Filipa  Calado" w:date="2021-11-18T21:29:00Z">
        <w:r w:rsidR="00C22B6B" w:rsidDel="00AB55AA">
          <w:delText xml:space="preserve">revisionary </w:delText>
        </w:r>
      </w:del>
      <w:ins w:id="123" w:author="Filipa  Calado" w:date="2021-12-03T15:27:00Z">
        <w:r w:rsidR="0041627E">
          <w:t>of the</w:t>
        </w:r>
      </w:ins>
      <w:ins w:id="124" w:author="Filipa  Calado" w:date="2021-11-18T21:29:00Z">
        <w:r w:rsidR="00AB55AA">
          <w:t xml:space="preserve"> homoerotic elements</w:t>
        </w:r>
      </w:ins>
      <w:ins w:id="125" w:author="Filipa  Calado" w:date="2021-12-03T15:27:00Z">
        <w:r w:rsidR="0041627E">
          <w:t>, the pro</w:t>
        </w:r>
      </w:ins>
      <w:ins w:id="126" w:author="Filipa  Calado" w:date="2021-12-03T15:28:00Z">
        <w:r w:rsidR="0041627E">
          <w:t>ject</w:t>
        </w:r>
      </w:ins>
      <w:ins w:id="127" w:author="Filipa  Calado" w:date="2021-11-18T21:29:00Z">
        <w:r w:rsidR="00AB55AA">
          <w:t xml:space="preserve"> </w:t>
        </w:r>
      </w:ins>
      <w:ins w:id="128" w:author="Filipa  Calado" w:date="2021-12-03T15:28:00Z">
        <w:r w:rsidR="0041627E">
          <w:t xml:space="preserve">examines his revisions </w:t>
        </w:r>
      </w:ins>
      <w:del w:id="129" w:author="Filipa  Calado" w:date="2021-11-18T21:29:00Z">
        <w:r w:rsidR="00C22B6B" w:rsidDel="00AB55AA">
          <w:delText xml:space="preserve">practice </w:delText>
        </w:r>
      </w:del>
      <w:del w:id="130" w:author="Filipa  Calado" w:date="2021-11-18T21:31:00Z">
        <w:r w:rsidR="00C22B6B" w:rsidDel="00BC57D9">
          <w:delText>over</w:delText>
        </w:r>
      </w:del>
      <w:ins w:id="131" w:author="Filipa  Calado" w:date="2021-11-18T21:31:00Z">
        <w:r w:rsidR="00BC57D9">
          <w:t>across</w:t>
        </w:r>
      </w:ins>
      <w:r w:rsidR="00C22B6B">
        <w:t xml:space="preserve"> the first chapter of the manuscript of </w:t>
      </w:r>
      <w:r w:rsidR="00C22B6B">
        <w:rPr>
          <w:rStyle w:val="Emphasis"/>
        </w:rPr>
        <w:t>The Picture of Dorian Gray</w:t>
      </w:r>
      <w:ins w:id="132" w:author="Filipa  Calado" w:date="2021-11-18T21:29:00Z">
        <w:r w:rsidR="00AB55AA">
          <w:rPr>
            <w:rStyle w:val="Emphasis"/>
            <w:i w:val="0"/>
            <w:iCs w:val="0"/>
          </w:rPr>
          <w:t xml:space="preserve"> (1889-90)</w:t>
        </w:r>
      </w:ins>
      <w:r w:rsidR="00C22B6B">
        <w:t xml:space="preserve">. </w:t>
      </w:r>
      <w:del w:id="133" w:author="Filipa  Calado" w:date="2021-11-18T21:29:00Z">
        <w:r w:rsidR="00C22B6B" w:rsidDel="00AB55AA">
          <w:delText>It uses</w:delText>
        </w:r>
      </w:del>
      <w:ins w:id="134" w:author="Filipa  Calado" w:date="2021-11-18T21:29:00Z">
        <w:r w:rsidR="00AB55AA">
          <w:t>I</w:t>
        </w:r>
      </w:ins>
      <w:ins w:id="135" w:author="Filipa  Calado" w:date="2021-11-19T11:23:00Z">
        <w:r w:rsidR="002170D7">
          <w:t>t</w:t>
        </w:r>
      </w:ins>
      <w:ins w:id="136" w:author="Filipa  Calado" w:date="2021-11-18T21:29:00Z">
        <w:r w:rsidR="00AB55AA">
          <w:t xml:space="preserve"> use</w:t>
        </w:r>
      </w:ins>
      <w:ins w:id="137" w:author="Filipa  Calado" w:date="2021-11-19T11:23:00Z">
        <w:r w:rsidR="002170D7">
          <w:t>s</w:t>
        </w:r>
      </w:ins>
      <w:r w:rsidR="00C22B6B">
        <w:t xml:space="preserve"> a</w:t>
      </w:r>
      <w:ins w:id="138" w:author="Filipa  Calado" w:date="2021-11-19T11:24:00Z">
        <w:r w:rsidR="002170D7">
          <w:t>n</w:t>
        </w:r>
      </w:ins>
      <w:r w:rsidR="00C22B6B">
        <w:t xml:space="preserve"> </w:t>
      </w:r>
      <w:del w:id="139" w:author="Filipa  Calado" w:date="2021-11-19T11:23:00Z">
        <w:r w:rsidR="00C22B6B" w:rsidDel="002170D7">
          <w:delText xml:space="preserve">digital </w:delText>
        </w:r>
      </w:del>
      <w:ins w:id="140" w:author="Filipa  Calado" w:date="2021-11-19T11:23:00Z">
        <w:r w:rsidR="002170D7">
          <w:t xml:space="preserve">electronic editing </w:t>
        </w:r>
      </w:ins>
      <w:r w:rsidR="00C22B6B">
        <w:t xml:space="preserve">tool </w:t>
      </w:r>
      <w:del w:id="141" w:author="Filipa  Calado" w:date="2021-11-19T11:23:00Z">
        <w:r w:rsidR="00C22B6B" w:rsidDel="002170D7">
          <w:delText xml:space="preserve">to register and describe </w:delText>
        </w:r>
      </w:del>
      <w:del w:id="142" w:author="Filipa  Calado" w:date="2021-11-18T21:56:00Z">
        <w:r w:rsidR="00C22B6B" w:rsidDel="00F47A3E">
          <w:delText xml:space="preserve">the </w:delText>
        </w:r>
      </w:del>
      <w:del w:id="143" w:author="Filipa  Calado" w:date="2021-11-18T21:29:00Z">
        <w:r w:rsidR="00C22B6B" w:rsidDel="00BC57D9">
          <w:delText xml:space="preserve">homoerotic elements </w:delText>
        </w:r>
      </w:del>
      <w:del w:id="144" w:author="Filipa  Calado" w:date="2021-11-18T21:56:00Z">
        <w:r w:rsidR="00C22B6B" w:rsidDel="00F47A3E">
          <w:delText xml:space="preserve">that Wilde </w:delText>
        </w:r>
      </w:del>
      <w:del w:id="145" w:author="Filipa  Calado" w:date="2021-11-18T21:29:00Z">
        <w:r w:rsidR="00C22B6B" w:rsidDel="00BC57D9">
          <w:delText xml:space="preserve">struck </w:delText>
        </w:r>
      </w:del>
      <w:del w:id="146" w:author="Filipa  Calado" w:date="2021-11-18T21:56:00Z">
        <w:r w:rsidR="00C22B6B" w:rsidDel="00F47A3E">
          <w:delText>from the text</w:delText>
        </w:r>
      </w:del>
      <w:del w:id="147" w:author="Filipa  Calado" w:date="2021-11-19T11:23:00Z">
        <w:r w:rsidR="00C22B6B" w:rsidDel="002170D7">
          <w:delText xml:space="preserve">. This electronic editing tool, </w:delText>
        </w:r>
      </w:del>
      <w:r w:rsidR="00C22B6B">
        <w:t>called the Text Encoding Initiative (TEI, explained further below)</w:t>
      </w:r>
      <w:del w:id="148" w:author="Filipa  Calado" w:date="2021-11-19T11:24:00Z">
        <w:r w:rsidR="00C22B6B" w:rsidDel="002170D7">
          <w:delText xml:space="preserve"> </w:delText>
        </w:r>
      </w:del>
      <w:ins w:id="149" w:author="Filipa  Calado" w:date="2021-11-19T11:24:00Z">
        <w:r w:rsidR="002170D7">
          <w:t xml:space="preserve"> to register and describe Wilde’s revisions</w:t>
        </w:r>
      </w:ins>
      <w:del w:id="150" w:author="Filipa  Calado" w:date="2021-11-19T11:24:00Z">
        <w:r w:rsidR="00C22B6B" w:rsidDel="002170D7">
          <w:delText xml:space="preserve">allows </w:delText>
        </w:r>
      </w:del>
      <w:del w:id="151" w:author="Filipa  Calado" w:date="2021-11-18T21:30:00Z">
        <w:r w:rsidR="00C22B6B" w:rsidDel="00BC57D9">
          <w:delText xml:space="preserve">researchers </w:delText>
        </w:r>
      </w:del>
      <w:del w:id="152" w:author="Filipa  Calado" w:date="2021-11-19T11:24:00Z">
        <w:r w:rsidR="00C22B6B" w:rsidDel="002170D7">
          <w:delText xml:space="preserve">to "mark up" the deletions, additions, and other </w:delText>
        </w:r>
      </w:del>
      <w:del w:id="153" w:author="Filipa  Calado" w:date="2021-11-18T20:54:00Z">
        <w:r w:rsidR="00C22B6B" w:rsidDel="009B68CF">
          <w:delText xml:space="preserve">alternations </w:delText>
        </w:r>
      </w:del>
      <w:del w:id="154" w:author="Filipa  Calado" w:date="2021-11-18T21:32:00Z">
        <w:r w:rsidR="00C22B6B" w:rsidDel="00BC57D9">
          <w:delText xml:space="preserve">that obscure the homoeroticism of </w:delText>
        </w:r>
      </w:del>
      <w:del w:id="155" w:author="Filipa  Calado" w:date="2021-11-19T11:24:00Z">
        <w:r w:rsidR="00C22B6B" w:rsidDel="002170D7">
          <w:delText>the manuscript</w:delText>
        </w:r>
      </w:del>
      <w:r w:rsidR="00C22B6B">
        <w:t xml:space="preserve">. This project uses TEI </w:t>
      </w:r>
      <w:ins w:id="156" w:author="Filipa  Calado" w:date="2021-11-19T11:24:00Z">
        <w:r w:rsidR="002170D7">
          <w:t>“</w:t>
        </w:r>
      </w:ins>
      <w:r w:rsidR="00C22B6B">
        <w:t>markup</w:t>
      </w:r>
      <w:ins w:id="157" w:author="Filipa  Calado" w:date="2021-11-19T11:24:00Z">
        <w:r w:rsidR="002170D7">
          <w:t>”</w:t>
        </w:r>
      </w:ins>
      <w:r w:rsidR="00C22B6B">
        <w:t xml:space="preserve"> not only to </w:t>
      </w:r>
      <w:del w:id="158" w:author="Filipa  Calado" w:date="2021-12-03T15:29:00Z">
        <w:r w:rsidR="00C22B6B" w:rsidDel="0041627E">
          <w:delText xml:space="preserve">interrogate </w:delText>
        </w:r>
      </w:del>
      <w:ins w:id="159" w:author="Filipa  Calado" w:date="2021-12-03T15:29:00Z">
        <w:r w:rsidR="0041627E">
          <w:t>examine</w:t>
        </w:r>
        <w:r w:rsidR="0041627E">
          <w:t xml:space="preserve"> </w:t>
        </w:r>
      </w:ins>
      <w:r w:rsidR="00C22B6B">
        <w:t xml:space="preserve">the nature of Wilde's revisions, but also the potential for technological tools to engage </w:t>
      </w:r>
      <w:ins w:id="160" w:author="Filipa  Calado" w:date="2021-12-03T15:30:00Z">
        <w:r w:rsidR="0041627E">
          <w:t>queerness in textual data</w:t>
        </w:r>
      </w:ins>
      <w:del w:id="161" w:author="Filipa  Calado" w:date="2021-11-18T21:32:00Z">
        <w:r w:rsidR="00C22B6B" w:rsidDel="00BC57D9">
          <w:delText xml:space="preserve">queerness </w:delText>
        </w:r>
      </w:del>
      <w:del w:id="162" w:author="Filipa  Calado" w:date="2021-11-18T21:56:00Z">
        <w:r w:rsidR="00C22B6B" w:rsidDel="00F47A3E">
          <w:delText>in text</w:delText>
        </w:r>
      </w:del>
      <w:r w:rsidR="00C22B6B">
        <w:t xml:space="preserve">. In doing so, it endeavors to answer a question that plagues the emerging field of </w:t>
      </w:r>
      <w:r w:rsidR="00C22B6B" w:rsidRPr="00BC57D9">
        <w:rPr>
          <w:i/>
          <w:iCs/>
          <w:rPrChange w:id="163" w:author="Filipa  Calado" w:date="2021-11-18T21:32:00Z">
            <w:rPr/>
          </w:rPrChange>
        </w:rPr>
        <w:t>Queer Digital Humanities</w:t>
      </w:r>
      <w:r w:rsidR="00C22B6B">
        <w:t xml:space="preserve">, or </w:t>
      </w:r>
      <w:r w:rsidR="00C22B6B" w:rsidRPr="00BC57D9">
        <w:rPr>
          <w:i/>
          <w:iCs/>
          <w:rPrChange w:id="164" w:author="Filipa  Calado" w:date="2021-11-18T21:32:00Z">
            <w:rPr/>
          </w:rPrChange>
        </w:rPr>
        <w:t>Queer DH</w:t>
      </w:r>
      <w:r w:rsidR="00C22B6B">
        <w:t>. As literary and electronic textual scholar Julia Flanders asks--</w:t>
      </w:r>
      <w:r w:rsidR="00C22B6B">
        <w:rPr>
          <w:rStyle w:val="Emphasis"/>
        </w:rPr>
        <w:t>do we need to queer markup, or is markup already queerable?</w:t>
      </w:r>
      <w:r w:rsidR="00C22B6B">
        <w:t xml:space="preserve"> </w:t>
      </w:r>
      <w:ins w:id="165" w:author="Filipa  Calado" w:date="2021-11-18T21:58:00Z">
        <w:r w:rsidR="00F47A3E">
          <w:t xml:space="preserve">Flanders’s </w:t>
        </w:r>
      </w:ins>
      <w:del w:id="166" w:author="Filipa  Calado" w:date="2021-11-18T21:57:00Z">
        <w:r w:rsidR="00C22B6B" w:rsidDel="00F47A3E">
          <w:delText xml:space="preserve">By "already queerable," Flanders refers to TEI's inherent customizability, which allows researchers to create descriptive schemas that suit their project's needs. </w:delText>
        </w:r>
      </w:del>
      <w:del w:id="167" w:author="Filipa  Calado" w:date="2021-11-18T21:34:00Z">
        <w:r w:rsidR="00C22B6B" w:rsidDel="00BC57D9">
          <w:delText>The potential for customization, according to Flanders, allows researchers to "imagine descriptive systems for identity that would operate in specific contexts (rather than totalizing contexts)… with appropriate places for saying 'there is also something incontestable here'" (Flanders, 2017).</w:delText>
        </w:r>
      </w:del>
      <w:ins w:id="168" w:author="Filipa  Calado" w:date="2021-11-18T21:34:00Z">
        <w:r w:rsidR="00BC57D9">
          <w:t xml:space="preserve"> question </w:t>
        </w:r>
      </w:ins>
      <w:ins w:id="169" w:author="Filipa  Calado" w:date="2021-11-18T21:35:00Z">
        <w:r w:rsidR="00BC57D9">
          <w:t xml:space="preserve">considers </w:t>
        </w:r>
      </w:ins>
    </w:p>
    <w:p w14:paraId="396F521C" w14:textId="6C5235F3" w:rsidR="00453A62" w:rsidDel="00BC57D9" w:rsidRDefault="00C22B6B">
      <w:pPr>
        <w:pStyle w:val="Textbody"/>
        <w:spacing w:line="480" w:lineRule="auto"/>
        <w:ind w:firstLine="576"/>
        <w:rPr>
          <w:del w:id="170" w:author="Filipa  Calado" w:date="2021-11-18T21:34:00Z"/>
        </w:rPr>
        <w:pPrChange w:id="171" w:author="Filipa  Calado" w:date="2021-11-18T22:06:00Z">
          <w:pPr>
            <w:pStyle w:val="Textbody"/>
            <w:spacing w:line="480" w:lineRule="auto"/>
            <w:ind w:left="360"/>
          </w:pPr>
        </w:pPrChange>
      </w:pPr>
      <w:bookmarkStart w:id="172" w:name="org6773f54"/>
      <w:bookmarkStart w:id="173" w:name="OrgXref.org6773f54"/>
      <w:bookmarkEnd w:id="172"/>
      <w:del w:id="174" w:author="Filipa  Calado" w:date="2021-11-18T21:34:00Z">
        <w:r w:rsidDel="00BC57D9">
          <w:rPr>
            <w:rStyle w:val="OrgDone"/>
          </w:rPr>
          <w:delText>DONE</w:delText>
        </w:r>
        <w:r w:rsidDel="00BC57D9">
          <w:delText xml:space="preserve"> expand approaches to Queer DH</w:delText>
        </w:r>
        <w:bookmarkEnd w:id="173"/>
      </w:del>
    </w:p>
    <w:p w14:paraId="7EADCC1E" w14:textId="479CA28C" w:rsidR="00453A62" w:rsidDel="00AA4D3F" w:rsidRDefault="00C22B6B" w:rsidP="00AA4D3F">
      <w:pPr>
        <w:pStyle w:val="Textbody"/>
        <w:spacing w:line="480" w:lineRule="auto"/>
        <w:ind w:firstLine="576"/>
        <w:rPr>
          <w:del w:id="175" w:author="Filipa  Calado" w:date="2021-12-03T15:39:00Z"/>
          <w:rStyle w:val="OrgDone"/>
        </w:rPr>
      </w:pPr>
      <w:del w:id="176" w:author="Filipa  Calado" w:date="2021-11-18T21:34:00Z">
        <w:r w:rsidDel="00BC57D9">
          <w:delText xml:space="preserve">Flander's question–how technology works with or against queerness–interrogates </w:delText>
        </w:r>
      </w:del>
      <w:r>
        <w:t xml:space="preserve">TEI's place between two current approaches in Queer DH. The first approach wants to disrupt formal systems by imagining alternative ones; and </w:t>
      </w:r>
      <w:ins w:id="177" w:author="Filipa  Calado" w:date="2021-11-18T21:58:00Z">
        <w:r w:rsidR="00F47A3E">
          <w:t xml:space="preserve">the </w:t>
        </w:r>
      </w:ins>
      <w:r>
        <w:t xml:space="preserve">second, </w:t>
      </w:r>
      <w:ins w:id="178" w:author="Filipa  Calado" w:date="2021-11-18T21:58:00Z">
        <w:r w:rsidR="00F47A3E">
          <w:t>by contrast</w:t>
        </w:r>
      </w:ins>
      <w:ins w:id="179" w:author="Filipa  Calado" w:date="2021-11-19T16:33:00Z">
        <w:r w:rsidR="00675EE9">
          <w:t>,</w:t>
        </w:r>
      </w:ins>
      <w:ins w:id="180" w:author="Filipa  Calado" w:date="2021-11-18T21:58:00Z">
        <w:r w:rsidR="00F47A3E">
          <w:t xml:space="preserve"> </w:t>
        </w:r>
      </w:ins>
      <w:del w:id="181" w:author="Filipa  Calado" w:date="2021-11-18T21:58:00Z">
        <w:r w:rsidDel="00F47A3E">
          <w:delText>the approach in which</w:delText>
        </w:r>
      </w:del>
      <w:ins w:id="182" w:author="Filipa  Calado" w:date="2021-11-18T21:58:00Z">
        <w:r w:rsidR="00F47A3E">
          <w:t>maintains that</w:t>
        </w:r>
      </w:ins>
      <w:r>
        <w:t xml:space="preserve"> queerness is built into computing</w:t>
      </w:r>
      <w:ins w:id="183" w:author="Filipa  Calado" w:date="2021-11-18T21:58:00Z">
        <w:r w:rsidR="00F47A3E">
          <w:t>—</w:t>
        </w:r>
      </w:ins>
      <w:del w:id="184" w:author="Filipa  Calado" w:date="2021-11-18T21:58:00Z">
        <w:r w:rsidDel="00F47A3E">
          <w:delText xml:space="preserve">, </w:delText>
        </w:r>
      </w:del>
      <w:r>
        <w:t xml:space="preserve">is inherent in computational logic. The first approach </w:t>
      </w:r>
      <w:ins w:id="185" w:author="Filipa  Calado" w:date="2021-11-18T21:58:00Z">
        <w:r w:rsidR="00F47A3E">
          <w:t xml:space="preserve">consists of </w:t>
        </w:r>
      </w:ins>
      <w:del w:id="186" w:author="Filipa  Calado" w:date="2021-11-18T21:58:00Z">
        <w:r w:rsidDel="00F47A3E">
          <w:delText xml:space="preserve">tends to center around </w:delText>
        </w:r>
      </w:del>
      <w:r>
        <w:t>speculative or critical making projects that problematize the constructed nature of technical objects. For example, Zach Blas and micha cárdenas</w:t>
      </w:r>
      <w:ins w:id="187" w:author="Filipa  Calado" w:date="2021-11-18T21:58:00Z">
        <w:r w:rsidR="00F47A3E">
          <w:t xml:space="preserve">’s </w:t>
        </w:r>
      </w:ins>
      <w:del w:id="188" w:author="Filipa  Calado" w:date="2021-11-18T21:58:00Z">
        <w:r w:rsidDel="00F47A3E">
          <w:delText xml:space="preserve"> propose a </w:delText>
        </w:r>
      </w:del>
      <w:r>
        <w:t xml:space="preserve">suite of programming tools </w:t>
      </w:r>
      <w:del w:id="189" w:author="Filipa  Calado" w:date="2021-11-18T21:59:00Z">
        <w:r w:rsidDel="00F47A3E">
          <w:delText xml:space="preserve">with </w:delText>
        </w:r>
      </w:del>
      <w:ins w:id="190" w:author="Filipa  Calado" w:date="2021-11-18T21:59:00Z">
        <w:r w:rsidR="00F47A3E">
          <w:t xml:space="preserve">propose </w:t>
        </w:r>
      </w:ins>
      <w:r>
        <w:t xml:space="preserve">functions such as the "destabilizationLoop," that "breaks apart any process that acts as a continuously iterating power," and "nonteleo()," which "strips any program of a goal-oriented result" (2007-2012). </w:t>
      </w:r>
      <w:del w:id="191" w:author="Filipa  Calado" w:date="2021-11-18T21:59:00Z">
        <w:r w:rsidDel="00F47A3E">
          <w:delText xml:space="preserve">Their </w:delText>
        </w:r>
      </w:del>
      <w:ins w:id="192" w:author="Filipa  Calado" w:date="2021-11-18T21:59:00Z">
        <w:r w:rsidR="00F47A3E">
          <w:t xml:space="preserve">Part of their </w:t>
        </w:r>
      </w:ins>
      <w:r>
        <w:rPr>
          <w:rStyle w:val="Emphasis"/>
        </w:rPr>
        <w:t>transCoder</w:t>
      </w:r>
      <w:r>
        <w:t xml:space="preserve"> project, a "queer programming anti-language," </w:t>
      </w:r>
      <w:ins w:id="193" w:author="Filipa  Calado" w:date="2021-11-18T21:59:00Z">
        <w:r w:rsidR="00F47A3E">
          <w:t xml:space="preserve">this </w:t>
        </w:r>
      </w:ins>
      <w:del w:id="194" w:author="Filipa  Calado" w:date="2021-11-18T21:59:00Z">
        <w:r w:rsidDel="00F47A3E">
          <w:delText xml:space="preserve">is a </w:delText>
        </w:r>
      </w:del>
      <w:r>
        <w:t xml:space="preserve">speculative codebase </w:t>
      </w:r>
      <w:del w:id="195" w:author="Filipa  Calado" w:date="2021-11-18T21:59:00Z">
        <w:r w:rsidDel="00F47A3E">
          <w:delText xml:space="preserve">that </w:delText>
        </w:r>
      </w:del>
      <w:r>
        <w:t xml:space="preserve">disrupts the expectated functionality of </w:t>
      </w:r>
      <w:del w:id="196" w:author="Filipa  Calado" w:date="2021-11-18T21:59:00Z">
        <w:r w:rsidDel="00F47A3E">
          <w:delText>our tools</w:delText>
        </w:r>
      </w:del>
      <w:ins w:id="197" w:author="Filipa  Calado" w:date="2021-11-18T21:59:00Z">
        <w:r w:rsidR="00F47A3E">
          <w:t>computational programs</w:t>
        </w:r>
      </w:ins>
      <w:r>
        <w:t xml:space="preserve"> (Blas, cárdenas, 2007-2012). Another project that probes the possibilities of </w:t>
      </w:r>
      <w:r w:rsidRPr="0041627E">
        <w:t>queering</w:t>
      </w:r>
      <w:r>
        <w:t xml:space="preserve"> digital tools is "Queer OS: A User’s Manual," which </w:t>
      </w:r>
      <w:del w:id="198" w:author="Filipa  Calado" w:date="2021-12-03T15:30:00Z">
        <w:r w:rsidDel="0041627E">
          <w:delText xml:space="preserve">is a set of guidelines that </w:delText>
        </w:r>
      </w:del>
      <w:r>
        <w:t>describe</w:t>
      </w:r>
      <w:ins w:id="199" w:author="Filipa  Calado" w:date="2021-12-03T15:30:00Z">
        <w:r w:rsidR="0041627E">
          <w:t>s</w:t>
        </w:r>
      </w:ins>
      <w:r>
        <w:t xml:space="preserve"> how various components of an operating system</w:t>
      </w:r>
      <w:del w:id="200" w:author="Filipa  Calado" w:date="2021-11-18T22:00:00Z">
        <w:r w:rsidDel="00F47A3E">
          <w:delText>, such as interfaces, applications, and memory</w:delText>
        </w:r>
      </w:del>
      <w:r>
        <w:t xml:space="preserve"> might function within an ethos of queerness. For example, </w:t>
      </w:r>
      <w:ins w:id="201" w:author="Filipa  Calado" w:date="2021-11-18T22:00:00Z">
        <w:r w:rsidR="00F47A3E">
          <w:t xml:space="preserve">“Queer OS” </w:t>
        </w:r>
      </w:ins>
      <w:del w:id="202" w:author="Filipa  Calado" w:date="2021-11-18T22:00:00Z">
        <w:r w:rsidDel="00F47A3E">
          <w:delText xml:space="preserve">this project </w:delText>
        </w:r>
      </w:del>
      <w:r>
        <w:t xml:space="preserve">reconceives how a digital interface "might seek out self-modification as its ontological premise… transform[ing] both the user and the system" (Barnett et al, 2016). </w:t>
      </w:r>
      <w:del w:id="203" w:author="Filipa  Calado" w:date="2021-12-03T15:31:00Z">
        <w:r w:rsidDel="0041627E">
          <w:delText xml:space="preserve">This work, along with Blas and cárdenas, expose and interrogate the ways that technology reduces, delimits, or determines queer identity and practices. As the creators of </w:delText>
        </w:r>
        <w:r w:rsidRPr="00F47A3E" w:rsidDel="0041627E">
          <w:rPr>
            <w:rStyle w:val="Emphasis"/>
            <w:i w:val="0"/>
            <w:iCs w:val="0"/>
            <w:rPrChange w:id="204" w:author="Filipa  Calado" w:date="2021-11-18T22:01:00Z">
              <w:rPr>
                <w:rStyle w:val="Emphasis"/>
              </w:rPr>
            </w:rPrChange>
          </w:rPr>
          <w:delText>QueerOS</w:delText>
        </w:r>
        <w:r w:rsidDel="0041627E">
          <w:delText xml:space="preserve"> affirm: "This is a speculative proposition for a project that</w:delText>
        </w:r>
      </w:del>
      <w:ins w:id="205" w:author="Filipa  Calado" w:date="2021-12-03T15:31:00Z">
        <w:r w:rsidR="0041627E">
          <w:t>Such work imagines technological systems and projects that</w:t>
        </w:r>
      </w:ins>
      <w:r>
        <w:t xml:space="preserve"> </w:t>
      </w:r>
      <w:ins w:id="206" w:author="Filipa  Calado" w:date="2021-12-03T15:31:00Z">
        <w:r w:rsidR="0041627E">
          <w:t>“</w:t>
        </w:r>
      </w:ins>
      <w:del w:id="207" w:author="Filipa  Calado" w:date="2021-12-03T15:31:00Z">
        <w:r w:rsidDel="0041627E">
          <w:delText xml:space="preserve">does </w:delText>
        </w:r>
      </w:del>
      <w:ins w:id="208" w:author="Filipa  Calado" w:date="2021-12-03T15:31:00Z">
        <w:r w:rsidR="0041627E">
          <w:t>[do]</w:t>
        </w:r>
        <w:r w:rsidR="0041627E">
          <w:t xml:space="preserve"> </w:t>
        </w:r>
      </w:ins>
      <w:r>
        <w:t>not yet exist and may never come to exist</w:t>
      </w:r>
      <w:del w:id="209" w:author="Filipa  Calado" w:date="2021-12-03T15:31:00Z">
        <w:r w:rsidDel="0041627E">
          <w:delText>, a project that does</w:delText>
        </w:r>
      </w:del>
      <w:ins w:id="210" w:author="Filipa  Calado" w:date="2021-12-03T15:31:00Z">
        <w:r w:rsidR="0041627E">
          <w:t xml:space="preserve"> [… do]</w:t>
        </w:r>
      </w:ins>
      <w:r>
        <w:t xml:space="preserve"> not yet function and may never function" (Barnett et al, 2016). The other side of the debate explores how current technological systems and tools already contain elements that encourage queer modes of analysis. For example, work by Jacob Gaboury explores </w:t>
      </w:r>
      <w:r>
        <w:lastRenderedPageBreak/>
        <w:t xml:space="preserve">how the </w:t>
      </w:r>
      <w:ins w:id="211" w:author="Filipa  Calado" w:date="2021-11-18T22:01:00Z">
        <w:r w:rsidR="00F47A3E">
          <w:t>“</w:t>
        </w:r>
      </w:ins>
      <w:r>
        <w:t>NULL value</w:t>
      </w:r>
      <w:ins w:id="212" w:author="Filipa  Calado" w:date="2021-11-18T22:01:00Z">
        <w:r w:rsidR="00F47A3E">
          <w:t>”</w:t>
        </w:r>
      </w:ins>
      <w:r>
        <w:t xml:space="preserve"> in computation signals a "refusal to cohere, to become legible" as a built-in option in computational systems. Gaboury explains how the NULL value "corresponds with the epistemological condition of queerness as an excessive illegibility collapsed into an unwieldy frame, an aberrant third-ness within an otherwise normative system of relations</w:t>
      </w:r>
      <w:ins w:id="213" w:author="Filipa  Calado" w:date="2021-11-18T22:02:00Z">
        <w:r w:rsidR="00F47A3E">
          <w:t xml:space="preserve">.” </w:t>
        </w:r>
      </w:ins>
      <w:ins w:id="214" w:author="Filipa  Calado" w:date="2021-12-03T15:32:00Z">
        <w:r w:rsidR="0041627E">
          <w:t xml:space="preserve">Gaboury’s work </w:t>
        </w:r>
      </w:ins>
      <w:del w:id="215" w:author="Filipa  Calado" w:date="2021-11-18T22:01:00Z">
        <w:r w:rsidDel="00F47A3E">
          <w:delText xml:space="preserve">" (Gaboury, 2018). </w:delText>
        </w:r>
      </w:del>
      <w:del w:id="216" w:author="Filipa  Calado" w:date="2021-12-03T15:32:00Z">
        <w:r w:rsidDel="0041627E">
          <w:delText>I</w:delText>
        </w:r>
      </w:del>
      <w:ins w:id="217" w:author="Filipa  Calado" w:date="2021-12-03T15:32:00Z">
        <w:r w:rsidR="0041627E">
          <w:t>i</w:t>
        </w:r>
      </w:ins>
      <w:r>
        <w:t xml:space="preserve">n </w:t>
      </w:r>
      <w:ins w:id="218" w:author="Filipa  Calado" w:date="2021-11-18T22:02:00Z">
        <w:r w:rsidR="00F47A3E">
          <w:t>another project,</w:t>
        </w:r>
      </w:ins>
      <w:del w:id="219" w:author="Filipa  Calado" w:date="2021-11-18T22:02:00Z">
        <w:r w:rsidDel="00F47A3E">
          <w:delText>his work on</w:delText>
        </w:r>
      </w:del>
      <w:r>
        <w:t xml:space="preserve"> </w:t>
      </w:r>
      <w:del w:id="220" w:author="Filipa  Calado" w:date="2021-12-03T15:32:00Z">
        <w:r w:rsidDel="0041627E">
          <w:delText>"The Queer History of Computing," Gaboury asserts that</w:delText>
        </w:r>
      </w:del>
      <w:ins w:id="221" w:author="Filipa  Calado" w:date="2021-12-03T15:32:00Z">
        <w:r w:rsidR="0041627E">
          <w:t xml:space="preserve">exposes and interrogates the ways that technology’s reduction of queerness creates opportunities for </w:t>
        </w:r>
      </w:ins>
      <w:ins w:id="222" w:author="Filipa  Calado" w:date="2021-12-03T15:33:00Z">
        <w:r w:rsidR="0041627E">
          <w:t>resisting conscription within the system. Gaboury asserts that</w:t>
        </w:r>
      </w:ins>
      <w:r>
        <w:t xml:space="preserve"> </w:t>
      </w:r>
      <w:del w:id="223" w:author="Filipa  Calado" w:date="2021-11-18T22:02:00Z">
        <w:r w:rsidDel="00F47A3E">
          <w:delText>"queerness is itself inherent to computational logic…</w:delText>
        </w:r>
      </w:del>
      <w:ins w:id="224" w:author="Filipa  Calado" w:date="2021-11-18T22:02:00Z">
        <w:r w:rsidR="00F47A3E">
          <w:t>“</w:t>
        </w:r>
      </w:ins>
      <w:del w:id="225" w:author="Filipa  Calado" w:date="2021-11-18T22:02:00Z">
        <w:r w:rsidDel="00F47A3E">
          <w:delText xml:space="preserve"> </w:delText>
        </w:r>
      </w:del>
      <w:r>
        <w:t>there exists a structuring logic to computational systems that, while nearly totalizing, does not account for all forms of knowledge, which excludes certain acts, behaviors, and modes of being" (Gaboury, 2013, par. 13).</w:t>
      </w:r>
      <w:ins w:id="226" w:author="Filipa  Calado" w:date="2021-11-18T22:03:00Z">
        <w:r w:rsidR="00F47A3E">
          <w:t xml:space="preserve"> According to Gaboury, it is from within this </w:t>
        </w:r>
      </w:ins>
      <w:ins w:id="227" w:author="Filipa  Calado" w:date="2021-11-18T22:06:00Z">
        <w:r w:rsidR="00F47A3E">
          <w:t xml:space="preserve">structuring logic </w:t>
        </w:r>
      </w:ins>
      <w:ins w:id="228" w:author="Filipa  Calado" w:date="2021-11-18T22:03:00Z">
        <w:r w:rsidR="00F47A3E">
          <w:t xml:space="preserve">that queerness </w:t>
        </w:r>
      </w:ins>
      <w:ins w:id="229" w:author="Filipa  Calado" w:date="2021-11-18T22:06:00Z">
        <w:r w:rsidR="00F47A3E">
          <w:t>finds the space to operate.</w:t>
        </w:r>
      </w:ins>
      <w:ins w:id="230" w:author="Filipa  Calado" w:date="2021-12-03T15:33:00Z">
        <w:r w:rsidR="0041627E">
          <w:t xml:space="preserve"> </w:t>
        </w:r>
      </w:ins>
    </w:p>
    <w:p w14:paraId="5F14AED9" w14:textId="77777777" w:rsidR="00AA4D3F" w:rsidRDefault="00AA4D3F">
      <w:pPr>
        <w:pStyle w:val="Textbody"/>
        <w:spacing w:line="480" w:lineRule="auto"/>
        <w:ind w:firstLine="576"/>
        <w:rPr>
          <w:ins w:id="231" w:author="Filipa  Calado" w:date="2021-12-03T15:39:00Z"/>
        </w:rPr>
        <w:pPrChange w:id="232" w:author="Filipa  Calado" w:date="2021-11-18T22:06:00Z">
          <w:pPr>
            <w:pStyle w:val="Textbody"/>
            <w:spacing w:line="480" w:lineRule="auto"/>
          </w:pPr>
        </w:pPrChange>
      </w:pPr>
    </w:p>
    <w:p w14:paraId="6C7C9F4B" w14:textId="732AD38A" w:rsidR="00453A62" w:rsidDel="00AA4D3F" w:rsidRDefault="0041627E" w:rsidP="00AA4D3F">
      <w:pPr>
        <w:pStyle w:val="Textbody"/>
        <w:spacing w:line="480" w:lineRule="auto"/>
        <w:rPr>
          <w:del w:id="233" w:author="Filipa  Calado" w:date="2021-11-18T22:06:00Z"/>
          <w:rStyle w:val="OrgDone"/>
        </w:rPr>
        <w:pPrChange w:id="234" w:author="Filipa  Calado" w:date="2021-12-03T15:39:00Z">
          <w:pPr>
            <w:pStyle w:val="Textbody"/>
            <w:spacing w:line="480" w:lineRule="auto"/>
          </w:pPr>
        </w:pPrChange>
      </w:pPr>
      <w:bookmarkStart w:id="235" w:name="org85d1557"/>
      <w:bookmarkStart w:id="236" w:name="OrgXref.org85d1557"/>
      <w:bookmarkEnd w:id="235"/>
      <w:ins w:id="237" w:author="Filipa  Calado" w:date="2021-12-03T15:34:00Z">
        <w:r>
          <w:rPr>
            <w:rStyle w:val="OrgDone"/>
          </w:rPr>
          <w:t>In an attempt to cut between these debates, this project uses TEi to first expose its structural constraint, and then to work with that constraint to see what it might reveal about th</w:t>
        </w:r>
      </w:ins>
      <w:ins w:id="238" w:author="Filipa  Calado" w:date="2021-12-03T15:35:00Z">
        <w:r>
          <w:rPr>
            <w:rStyle w:val="OrgDone"/>
          </w:rPr>
          <w:t xml:space="preserve">e text’s ‘queerness.’ As such, this project aligns with </w:t>
        </w:r>
        <w:r w:rsidR="00AA4D3F">
          <w:rPr>
            <w:rStyle w:val="OrgDone"/>
          </w:rPr>
          <w:t xml:space="preserve">another that uses TEI to destabilize our current understanding of Wilde’s textual and historical legacy. Jason Boyd’s </w:t>
        </w:r>
        <w:r w:rsidR="00AA4D3F">
          <w:rPr>
            <w:rStyle w:val="OrgDone"/>
            <w:i/>
            <w:iCs/>
          </w:rPr>
          <w:t>Texting W</w:t>
        </w:r>
      </w:ins>
      <w:ins w:id="239" w:author="Filipa  Calado" w:date="2021-12-03T15:36:00Z">
        <w:r w:rsidR="00AA4D3F">
          <w:rPr>
            <w:rStyle w:val="OrgDone"/>
            <w:i/>
            <w:iCs/>
          </w:rPr>
          <w:t xml:space="preserve">ilde </w:t>
        </w:r>
        <w:r w:rsidR="00AA4D3F" w:rsidRPr="00AA4D3F">
          <w:rPr>
            <w:rStyle w:val="OrgDone"/>
            <w:i/>
            <w:iCs/>
          </w:rPr>
          <w:t>Project</w:t>
        </w:r>
        <w:r w:rsidR="00AA4D3F">
          <w:rPr>
            <w:rStyle w:val="OrgDone"/>
            <w:i/>
            <w:iCs/>
          </w:rPr>
          <w:t xml:space="preserve"> </w:t>
        </w:r>
        <w:r w:rsidR="00AA4D3F">
          <w:rPr>
            <w:rStyle w:val="OrgDone"/>
          </w:rPr>
          <w:t xml:space="preserve">uses TEI to mark up the biographical information, particularly references to persons, places, and events, in writings about Wilde’s life. The project’s goal is to reveal the historical </w:t>
        </w:r>
      </w:ins>
      <w:ins w:id="240" w:author="Filipa  Calado" w:date="2021-12-03T15:37:00Z">
        <w:r w:rsidR="00AA4D3F">
          <w:rPr>
            <w:rStyle w:val="OrgDone"/>
          </w:rPr>
          <w:t>discrepencies and inaccuracies across Wilde’s biography. Boyd asserts that “Our knowledge of ‘Oscar Wilde’ is not comprised of a corpus of pure and simple facts but a</w:t>
        </w:r>
      </w:ins>
      <w:ins w:id="241" w:author="Filipa  Calado" w:date="2021-12-03T15:38:00Z">
        <w:r w:rsidR="00AA4D3F">
          <w:rPr>
            <w:rStyle w:val="OrgDone"/>
          </w:rPr>
          <w:t>llows us an unmediated apprehension of a real person separated from us by only time, but rather this knowledge is comprised of a densely complex and often contradictory accretion of texts” (Boyd, 2014, par.</w:t>
        </w:r>
      </w:ins>
      <w:ins w:id="242" w:author="Filipa  Calado" w:date="2021-12-03T15:39:00Z">
        <w:r w:rsidR="00AA4D3F">
          <w:rPr>
            <w:rStyle w:val="OrgDone"/>
          </w:rPr>
          <w:t xml:space="preserve"> 1). </w:t>
        </w:r>
      </w:ins>
      <w:del w:id="243" w:author="Filipa  Calado" w:date="2021-11-18T22:06:00Z">
        <w:r w:rsidR="00C22B6B" w:rsidRPr="00AA4D3F" w:rsidDel="00F47A3E">
          <w:rPr>
            <w:rStyle w:val="OrgDone"/>
            <w:i/>
            <w:iCs/>
            <w:rPrChange w:id="244" w:author="Filipa  Calado" w:date="2021-12-03T15:36:00Z">
              <w:rPr>
                <w:rStyle w:val="OrgDone"/>
              </w:rPr>
            </w:rPrChange>
          </w:rPr>
          <w:delText>DONE</w:delText>
        </w:r>
        <w:r w:rsidR="00C22B6B" w:rsidRPr="00AA4D3F" w:rsidDel="00F47A3E">
          <w:rPr>
            <w:i/>
            <w:iCs/>
            <w:rPrChange w:id="245" w:author="Filipa  Calado" w:date="2021-12-03T15:36:00Z">
              <w:rPr/>
            </w:rPrChange>
          </w:rPr>
          <w:delText xml:space="preserve"> intervention language; queer encoding</w:delText>
        </w:r>
        <w:bookmarkEnd w:id="236"/>
      </w:del>
    </w:p>
    <w:p w14:paraId="20518A14" w14:textId="77777777" w:rsidR="00AA4D3F" w:rsidRPr="00AA4D3F" w:rsidRDefault="00AA4D3F" w:rsidP="00AA4D3F">
      <w:pPr>
        <w:pStyle w:val="Textbody"/>
        <w:spacing w:line="480" w:lineRule="auto"/>
        <w:ind w:firstLine="576"/>
        <w:rPr>
          <w:ins w:id="246" w:author="Filipa  Calado" w:date="2021-12-03T15:39:00Z"/>
          <w:i/>
          <w:iCs/>
          <w:rPrChange w:id="247" w:author="Filipa  Calado" w:date="2021-12-03T15:36:00Z">
            <w:rPr>
              <w:ins w:id="248" w:author="Filipa  Calado" w:date="2021-12-03T15:39:00Z"/>
            </w:rPr>
          </w:rPrChange>
        </w:rPr>
        <w:pPrChange w:id="249" w:author="Filipa  Calado" w:date="2021-12-03T15:39:00Z">
          <w:pPr>
            <w:pStyle w:val="Textbody"/>
            <w:spacing w:line="480" w:lineRule="auto"/>
            <w:ind w:left="360"/>
          </w:pPr>
        </w:pPrChange>
      </w:pPr>
    </w:p>
    <w:p w14:paraId="03F7FEF4" w14:textId="5CFD44D0" w:rsidR="00453A62" w:rsidRDefault="00AA4D3F" w:rsidP="00AA4D3F">
      <w:pPr>
        <w:pStyle w:val="Textbody"/>
        <w:spacing w:line="480" w:lineRule="auto"/>
        <w:ind w:firstLine="576"/>
        <w:pPrChange w:id="250" w:author="Filipa  Calado" w:date="2021-12-03T15:40:00Z">
          <w:pPr>
            <w:pStyle w:val="Textbody"/>
            <w:spacing w:line="480" w:lineRule="auto"/>
          </w:pPr>
        </w:pPrChange>
      </w:pPr>
      <w:ins w:id="251" w:author="Filipa  Calado" w:date="2021-12-03T15:39:00Z">
        <w:r>
          <w:t>Similar to Boyd, this project also uses the TEI to complicate our understanding of Wilde’s textual legac</w:t>
        </w:r>
      </w:ins>
      <w:ins w:id="252" w:author="Filipa  Calado" w:date="2021-12-03T15:40:00Z">
        <w:r>
          <w:t xml:space="preserve">y. It </w:t>
        </w:r>
      </w:ins>
      <w:del w:id="253" w:author="Filipa  Calado" w:date="2021-12-03T15:40:00Z">
        <w:r w:rsidR="00C22B6B" w:rsidRPr="00AA4D3F" w:rsidDel="00AA4D3F">
          <w:rPr>
            <w:i/>
            <w:iCs/>
            <w:rPrChange w:id="254" w:author="Filipa  Calado" w:date="2021-12-03T15:36:00Z">
              <w:rPr/>
            </w:rPrChange>
          </w:rPr>
          <w:delText>In</w:delText>
        </w:r>
        <w:r w:rsidR="00C22B6B" w:rsidDel="00AA4D3F">
          <w:delText xml:space="preserve"> attempt to cut between these debates, this paper </w:delText>
        </w:r>
      </w:del>
      <w:r w:rsidR="00C22B6B">
        <w:t xml:space="preserve">identifies one major </w:t>
      </w:r>
      <w:del w:id="255" w:author="Filipa  Calado" w:date="2021-11-18T22:09:00Z">
        <w:r w:rsidR="00C22B6B" w:rsidDel="00994E96">
          <w:delText>"</w:delText>
        </w:r>
      </w:del>
      <w:r w:rsidR="00C22B6B">
        <w:t>constraint</w:t>
      </w:r>
      <w:del w:id="256" w:author="Filipa  Calado" w:date="2021-11-18T22:09:00Z">
        <w:r w:rsidR="00C22B6B" w:rsidDel="00994E96">
          <w:delText>"</w:delText>
        </w:r>
      </w:del>
      <w:r w:rsidR="00C22B6B">
        <w:t xml:space="preserve"> of </w:t>
      </w:r>
      <w:ins w:id="257" w:author="Filipa  Calado" w:date="2021-11-18T22:09:00Z">
        <w:r w:rsidR="00994E96">
          <w:t xml:space="preserve">the </w:t>
        </w:r>
      </w:ins>
      <w:r w:rsidR="00C22B6B">
        <w:t>TEI</w:t>
      </w:r>
      <w:ins w:id="258" w:author="Filipa  Calado" w:date="2021-11-18T22:10:00Z">
        <w:r w:rsidR="00994E96">
          <w:t>—</w:t>
        </w:r>
      </w:ins>
      <w:del w:id="259" w:author="Filipa  Calado" w:date="2021-11-18T22:10:00Z">
        <w:r w:rsidR="00C22B6B" w:rsidDel="00994E96">
          <w:delText xml:space="preserve"> which enables the analysis of queerness in Wilde's manuscript revisions. TEI's constraint is </w:delText>
        </w:r>
      </w:del>
      <w:r w:rsidR="00C22B6B">
        <w:t xml:space="preserve">that it works best with data </w:t>
      </w:r>
      <w:del w:id="260" w:author="Filipa  Calado" w:date="2021-11-18T22:10:00Z">
        <w:r w:rsidR="00C22B6B" w:rsidDel="00994E96">
          <w:delText>that is</w:delText>
        </w:r>
      </w:del>
      <w:ins w:id="261" w:author="Filipa  Calado" w:date="2021-11-18T22:10:00Z">
        <w:r w:rsidR="00994E96">
          <w:t>which is</w:t>
        </w:r>
      </w:ins>
      <w:r w:rsidR="00C22B6B">
        <w:t xml:space="preserve"> discrete, rather than smooth </w:t>
      </w:r>
      <w:ins w:id="262" w:author="Filipa  Calado" w:date="2021-11-18T22:10:00Z">
        <w:r w:rsidR="00994E96">
          <w:t xml:space="preserve">data, </w:t>
        </w:r>
      </w:ins>
      <w:del w:id="263" w:author="Filipa  Calado" w:date="2021-11-18T22:10:00Z">
        <w:r w:rsidR="00C22B6B" w:rsidDel="00994E96">
          <w:delText xml:space="preserve">or ambiguous data, </w:delText>
        </w:r>
      </w:del>
      <w:r w:rsidR="00C22B6B">
        <w:t>like the h</w:t>
      </w:r>
      <w:ins w:id="264" w:author="Filipa  Calado" w:date="2021-11-18T22:11:00Z">
        <w:r w:rsidR="00994E96">
          <w:t>omoeroticism</w:t>
        </w:r>
      </w:ins>
      <w:del w:id="265" w:author="Filipa  Calado" w:date="2021-11-18T22:11:00Z">
        <w:r w:rsidR="00C22B6B" w:rsidDel="00994E96">
          <w:delText>omoerotic elements</w:delText>
        </w:r>
      </w:del>
      <w:r w:rsidR="00C22B6B">
        <w:t xml:space="preserve"> obscured by Wilde's pen. </w:t>
      </w:r>
      <w:del w:id="266" w:author="Filipa  Calado" w:date="2021-12-03T15:40:00Z">
        <w:r w:rsidR="00C22B6B" w:rsidDel="00AA4D3F">
          <w:delText>In this project</w:delText>
        </w:r>
      </w:del>
      <w:ins w:id="267" w:author="Filipa  Calado" w:date="2021-12-03T15:40:00Z">
        <w:r>
          <w:t>Here</w:t>
        </w:r>
      </w:ins>
      <w:r w:rsidR="00C22B6B">
        <w:t xml:space="preserve">, I apply the rigid </w:t>
      </w:r>
      <w:del w:id="268" w:author="Filipa  Calado" w:date="2021-11-18T22:13:00Z">
        <w:r w:rsidR="00C22B6B" w:rsidDel="00994E96">
          <w:delText xml:space="preserve">structure </w:delText>
        </w:r>
      </w:del>
      <w:ins w:id="269" w:author="Filipa  Calado" w:date="2021-11-18T22:13:00Z">
        <w:r w:rsidR="00994E96">
          <w:t xml:space="preserve">constraints </w:t>
        </w:r>
      </w:ins>
      <w:r w:rsidR="00C22B6B">
        <w:t xml:space="preserve">of the TEI </w:t>
      </w:r>
      <w:ins w:id="270" w:author="Filipa  Calado" w:date="2021-11-18T22:13:00Z">
        <w:r w:rsidR="00994E96">
          <w:t xml:space="preserve">data structure </w:t>
        </w:r>
      </w:ins>
      <w:r w:rsidR="00C22B6B">
        <w:t>toward marking up and analyzing th</w:t>
      </w:r>
      <w:ins w:id="271" w:author="Filipa  Calado" w:date="2021-11-18T22:13:00Z">
        <w:r w:rsidR="00994E96">
          <w:t xml:space="preserve">is </w:t>
        </w:r>
      </w:ins>
      <w:del w:id="272" w:author="Filipa  Calado" w:date="2021-11-18T22:13:00Z">
        <w:r w:rsidR="00C22B6B" w:rsidDel="00994E96">
          <w:delText xml:space="preserve">e smooth data of the </w:delText>
        </w:r>
      </w:del>
      <w:r w:rsidR="00C22B6B">
        <w:t xml:space="preserve">text's </w:t>
      </w:r>
      <w:del w:id="273" w:author="Filipa  Calado" w:date="2021-11-18T22:13:00Z">
        <w:r w:rsidR="00C22B6B" w:rsidDel="00994E96">
          <w:delText>homoerotic themes</w:delText>
        </w:r>
      </w:del>
      <w:ins w:id="274" w:author="Filipa  Calado" w:date="2021-11-18T22:13:00Z">
        <w:r w:rsidR="00994E96">
          <w:t>homoeroticism</w:t>
        </w:r>
      </w:ins>
      <w:r w:rsidR="00C22B6B">
        <w:t xml:space="preserve">, which </w:t>
      </w:r>
      <w:del w:id="275" w:author="Filipa  Calado" w:date="2021-11-18T22:13:00Z">
        <w:r w:rsidR="00C22B6B" w:rsidDel="00994E96">
          <w:delText xml:space="preserve">include </w:delText>
        </w:r>
      </w:del>
      <w:ins w:id="276" w:author="Filipa  Calado" w:date="2021-11-18T22:13:00Z">
        <w:r w:rsidR="00994E96">
          <w:t>can be group</w:t>
        </w:r>
      </w:ins>
      <w:ins w:id="277" w:author="Filipa  Calado" w:date="2021-11-18T22:14:00Z">
        <w:r w:rsidR="00994E96">
          <w:t>ed into general themes including</w:t>
        </w:r>
      </w:ins>
      <w:ins w:id="278" w:author="Filipa  Calado" w:date="2021-11-18T22:13:00Z">
        <w:r w:rsidR="00994E96">
          <w:t xml:space="preserve"> </w:t>
        </w:r>
      </w:ins>
      <w:r w:rsidR="00C22B6B">
        <w:t xml:space="preserve">"intimacy," "beauty," </w:t>
      </w:r>
      <w:r w:rsidR="00C22B6B">
        <w:lastRenderedPageBreak/>
        <w:t>"passion," and "fatality</w:t>
      </w:r>
      <w:ins w:id="279" w:author="Filipa  Calado" w:date="2021-12-03T15:40:00Z">
        <w:r>
          <w:t>,</w:t>
        </w:r>
      </w:ins>
      <w:del w:id="280" w:author="Filipa  Calado" w:date="2021-12-03T15:40:00Z">
        <w:r w:rsidR="00C22B6B" w:rsidDel="00AA4D3F">
          <w:delText>.</w:delText>
        </w:r>
      </w:del>
      <w:r w:rsidR="00C22B6B">
        <w:t>"</w:t>
      </w:r>
      <w:ins w:id="281" w:author="Filipa  Calado" w:date="2021-12-03T15:40:00Z">
        <w:r>
          <w:t xml:space="preserve"> as well as the pen strokes that Wilde used to strike these elements from the te</w:t>
        </w:r>
      </w:ins>
      <w:ins w:id="282" w:author="Filipa  Calado" w:date="2021-12-03T15:41:00Z">
        <w:r>
          <w:t>xt.</w:t>
        </w:r>
      </w:ins>
      <w:r w:rsidR="00C22B6B">
        <w:t xml:space="preserve"> The </w:t>
      </w:r>
      <w:ins w:id="283" w:author="Filipa  Calado" w:date="2021-11-18T22:15:00Z">
        <w:r w:rsidR="00994E96">
          <w:t>functionality</w:t>
        </w:r>
      </w:ins>
      <w:ins w:id="284" w:author="Filipa  Calado" w:date="2021-11-18T22:45:00Z">
        <w:r w:rsidR="00B4116F">
          <w:t xml:space="preserve"> of</w:t>
        </w:r>
      </w:ins>
      <w:ins w:id="285" w:author="Filipa  Calado" w:date="2021-11-18T22:14:00Z">
        <w:r w:rsidR="00994E96">
          <w:t xml:space="preserve"> </w:t>
        </w:r>
      </w:ins>
      <w:del w:id="286" w:author="Filipa  Calado" w:date="2021-11-18T22:14:00Z">
        <w:r w:rsidR="00C22B6B" w:rsidDel="00994E96">
          <w:delText xml:space="preserve">fixed nature of the </w:delText>
        </w:r>
      </w:del>
      <w:r w:rsidR="00C22B6B">
        <w:t>TEI as a</w:t>
      </w:r>
      <w:ins w:id="287" w:author="Filipa  Calado" w:date="2021-11-18T22:15:00Z">
        <w:r w:rsidR="00994E96">
          <w:t xml:space="preserve"> tool that bounds and labels data</w:t>
        </w:r>
      </w:ins>
      <w:del w:id="288" w:author="Filipa  Calado" w:date="2021-11-18T22:15:00Z">
        <w:r w:rsidR="00C22B6B" w:rsidDel="00994E96">
          <w:delText xml:space="preserve"> </w:delText>
        </w:r>
      </w:del>
      <w:ins w:id="289" w:author="Filipa  Calado" w:date="2021-11-18T22:15:00Z">
        <w:r w:rsidR="00994E96">
          <w:t xml:space="preserve"> into discrete elements </w:t>
        </w:r>
      </w:ins>
      <w:del w:id="290" w:author="Filipa  Calado" w:date="2021-11-18T22:15:00Z">
        <w:r w:rsidR="00C22B6B" w:rsidDel="00994E96">
          <w:delText xml:space="preserve">naming and bounding tool </w:delText>
        </w:r>
      </w:del>
      <w:r w:rsidR="00C22B6B">
        <w:t>allows me to explore the</w:t>
      </w:r>
      <w:ins w:id="291" w:author="Filipa  Calado" w:date="2021-11-18T22:46:00Z">
        <w:r w:rsidR="00B4116F">
          <w:t xml:space="preserve"> indeterminate</w:t>
        </w:r>
      </w:ins>
      <w:r w:rsidR="00C22B6B">
        <w:t xml:space="preserve"> boundaries of these queer themes in the text. </w:t>
      </w:r>
      <w:del w:id="292" w:author="Filipa  Calado" w:date="2021-12-03T15:41:00Z">
        <w:r w:rsidR="00C22B6B" w:rsidDel="00AA4D3F">
          <w:delText xml:space="preserve">This experiment in "queer encoding" </w:delText>
        </w:r>
      </w:del>
      <w:del w:id="293" w:author="Filipa  Calado" w:date="2021-11-18T22:46:00Z">
        <w:r w:rsidR="00C22B6B" w:rsidDel="00B4116F">
          <w:delText xml:space="preserve">bases </w:delText>
        </w:r>
      </w:del>
      <w:del w:id="294" w:author="Filipa  Calado" w:date="2021-11-18T22:16:00Z">
        <w:r w:rsidR="00C22B6B" w:rsidDel="00994E96">
          <w:delText xml:space="preserve">the challenge of marking homoerotic elements as a </w:delText>
        </w:r>
      </w:del>
      <w:del w:id="295" w:author="Filipa  Calado" w:date="2021-11-18T22:46:00Z">
        <w:r w:rsidR="00C22B6B" w:rsidDel="00B4116F">
          <w:delText>foundation for theorizing queer engagements with computational methods. It does so by bringing</w:delText>
        </w:r>
      </w:del>
      <w:ins w:id="296" w:author="Filipa  Calado" w:date="2021-12-03T15:41:00Z">
        <w:r>
          <w:t>The strict nature of the TEI compels</w:t>
        </w:r>
      </w:ins>
      <w:r w:rsidR="00C22B6B">
        <w:t xml:space="preserve"> researchers to </w:t>
      </w:r>
      <w:del w:id="297" w:author="Filipa  Calado" w:date="2021-11-18T22:20:00Z">
        <w:r w:rsidR="00C22B6B" w:rsidDel="00D56516">
          <w:delText xml:space="preserve">reconsider </w:delText>
        </w:r>
      </w:del>
      <w:ins w:id="298" w:author="Filipa  Calado" w:date="2021-12-03T15:41:00Z">
        <w:r>
          <w:t>appreciate how labelling</w:t>
        </w:r>
      </w:ins>
      <w:del w:id="299" w:author="Filipa  Calado" w:date="2021-11-18T22:16:00Z">
        <w:r w:rsidR="00C22B6B" w:rsidDel="00994E96">
          <w:delText>their roles in acts of</w:delText>
        </w:r>
      </w:del>
      <w:del w:id="300" w:author="Filipa  Calado" w:date="2021-12-03T15:41:00Z">
        <w:r w:rsidR="00C22B6B" w:rsidDel="00AA4D3F">
          <w:delText xml:space="preserve"> marking and labelling</w:delText>
        </w:r>
      </w:del>
      <w:r w:rsidR="00C22B6B">
        <w:t xml:space="preserve"> textual data</w:t>
      </w:r>
      <w:ins w:id="301" w:author="Filipa  Calado" w:date="2021-12-03T15:42:00Z">
        <w:r>
          <w:t xml:space="preserve"> can and will </w:t>
        </w:r>
      </w:ins>
      <w:ins w:id="302" w:author="Filipa  Calado" w:date="2021-11-18T22:23:00Z">
        <w:r w:rsidR="00D56516">
          <w:t>surface</w:t>
        </w:r>
      </w:ins>
      <w:ins w:id="303" w:author="Filipa  Calado" w:date="2021-11-18T22:20:00Z">
        <w:r w:rsidR="00D56516">
          <w:t xml:space="preserve"> what elides their grasp</w:t>
        </w:r>
      </w:ins>
      <w:r w:rsidR="00C22B6B">
        <w:t>.</w:t>
      </w:r>
      <w:ins w:id="304" w:author="Filipa  Calado" w:date="2021-11-18T22:46:00Z">
        <w:r w:rsidR="00B4116F">
          <w:t xml:space="preserve"> </w:t>
        </w:r>
      </w:ins>
    </w:p>
    <w:p w14:paraId="5BFC901C" w14:textId="77777777" w:rsidR="00453A62" w:rsidRDefault="00C22B6B">
      <w:pPr>
        <w:pStyle w:val="Heading2"/>
        <w:numPr>
          <w:ilvl w:val="0"/>
          <w:numId w:val="0"/>
        </w:numPr>
        <w:ind w:left="576" w:hanging="576"/>
        <w:pPrChange w:id="305" w:author="Filipa  Calado" w:date="2021-11-18T22:23:00Z">
          <w:pPr>
            <w:pStyle w:val="Heading2"/>
          </w:pPr>
        </w:pPrChange>
      </w:pPr>
      <w:bookmarkStart w:id="306" w:name="orge31a644"/>
      <w:bookmarkStart w:id="307" w:name="OrgXref.orge31a644"/>
      <w:bookmarkEnd w:id="306"/>
      <w:r>
        <w:t>Textual Scholarship</w:t>
      </w:r>
      <w:bookmarkEnd w:id="307"/>
    </w:p>
    <w:p w14:paraId="0331683A" w14:textId="15A67FAB" w:rsidR="00453A62" w:rsidDel="00D56516" w:rsidRDefault="00C22B6B">
      <w:pPr>
        <w:pStyle w:val="Textbody"/>
        <w:spacing w:line="480" w:lineRule="auto"/>
        <w:ind w:firstLine="576"/>
        <w:rPr>
          <w:del w:id="308" w:author="Filipa  Calado" w:date="2021-11-18T22:28:00Z"/>
        </w:rPr>
        <w:pPrChange w:id="309" w:author="Filipa  Calado" w:date="2021-11-18T22:24:00Z">
          <w:pPr>
            <w:pStyle w:val="Textbody"/>
            <w:spacing w:line="480" w:lineRule="auto"/>
          </w:pPr>
        </w:pPrChange>
      </w:pPr>
      <w:del w:id="310" w:author="Filipa  Calado" w:date="2021-11-18T22:24:00Z">
        <w:r w:rsidDel="00D56516">
          <w:delText xml:space="preserve">In </w:delText>
        </w:r>
      </w:del>
      <w:ins w:id="311" w:author="Filipa  Calado" w:date="2021-11-18T22:24:00Z">
        <w:r w:rsidR="00D56516">
          <w:t xml:space="preserve">To inform my approach for </w:t>
        </w:r>
      </w:ins>
      <w:ins w:id="312" w:author="Filipa  Calado" w:date="2021-11-18T22:27:00Z">
        <w:r w:rsidR="00D56516">
          <w:t xml:space="preserve">handling </w:t>
        </w:r>
      </w:ins>
      <w:ins w:id="313" w:author="Filipa  Calado" w:date="2021-11-18T22:24:00Z">
        <w:r w:rsidR="00D56516">
          <w:t xml:space="preserve">homoerotic subject matter within digital contexts, </w:t>
        </w:r>
      </w:ins>
      <w:del w:id="314" w:author="Filipa  Calado" w:date="2021-11-18T22:24:00Z">
        <w:r w:rsidDel="00D56516">
          <w:delText xml:space="preserve">analyzing the changes of the manuscript, </w:delText>
        </w:r>
      </w:del>
      <w:ins w:id="315" w:author="Filipa  Calado" w:date="2021-11-19T11:53:00Z">
        <w:r w:rsidR="00020C1C">
          <w:t xml:space="preserve">I bring </w:t>
        </w:r>
      </w:ins>
      <w:del w:id="316" w:author="Filipa  Calado" w:date="2021-11-19T11:53:00Z">
        <w:r w:rsidDel="00020C1C">
          <w:delText xml:space="preserve">I draw from debates </w:delText>
        </w:r>
      </w:del>
      <w:del w:id="317" w:author="Filipa  Calado" w:date="2021-11-18T22:24:00Z">
        <w:r w:rsidDel="00D56516">
          <w:delText xml:space="preserve">in </w:delText>
        </w:r>
      </w:del>
      <w:r>
        <w:t>two fields</w:t>
      </w:r>
      <w:del w:id="318" w:author="Filipa  Calado" w:date="2021-11-18T22:24:00Z">
        <w:r w:rsidDel="00D56516">
          <w:delText xml:space="preserve"> that inform my approach for homoerotic subject matter within digital contexts</w:delText>
        </w:r>
      </w:del>
      <w:ins w:id="319" w:author="Filipa  Calado" w:date="2021-11-19T11:53:00Z">
        <w:r w:rsidR="00020C1C">
          <w:t xml:space="preserve">, </w:t>
        </w:r>
      </w:ins>
      <w:del w:id="320" w:author="Filipa  Calado" w:date="2021-11-19T11:53:00Z">
        <w:r w:rsidDel="00020C1C">
          <w:delText xml:space="preserve">: </w:delText>
        </w:r>
      </w:del>
      <w:r>
        <w:t>Textual Scholarship and Queer Historiography</w:t>
      </w:r>
      <w:ins w:id="321" w:author="Filipa  Calado" w:date="2021-11-19T11:53:00Z">
        <w:r w:rsidR="00020C1C">
          <w:t>, into conversation</w:t>
        </w:r>
      </w:ins>
      <w:r>
        <w:t xml:space="preserve">. </w:t>
      </w:r>
      <w:del w:id="322" w:author="Filipa  Calado" w:date="2021-11-18T22:28:00Z">
        <w:r w:rsidDel="00D56516">
          <w:delText xml:space="preserve">I draw out a parallel debate from within these fields </w:delText>
        </w:r>
      </w:del>
      <w:del w:id="323" w:author="Filipa  Calado" w:date="2021-11-18T22:27:00Z">
        <w:r w:rsidDel="00D56516">
          <w:delText xml:space="preserve">about what to do with what electronic editing scholar Jerome McGann calls our "textual inheritance" (McGann, 2001, p. xi). </w:delText>
        </w:r>
      </w:del>
      <w:r>
        <w:t>The</w:t>
      </w:r>
      <w:ins w:id="324" w:author="Filipa  Calado" w:date="2021-11-18T22:28:00Z">
        <w:r w:rsidR="00D56516">
          <w:t xml:space="preserve">se </w:t>
        </w:r>
      </w:ins>
      <w:del w:id="325" w:author="Filipa  Calado" w:date="2021-11-18T22:28:00Z">
        <w:r w:rsidDel="00D56516">
          <w:delText xml:space="preserve"> parallel </w:delText>
        </w:r>
      </w:del>
      <w:r>
        <w:t>debate</w:t>
      </w:r>
      <w:ins w:id="326" w:author="Filipa  Calado" w:date="2021-11-18T22:28:00Z">
        <w:r w:rsidR="00D56516">
          <w:t>s</w:t>
        </w:r>
      </w:ins>
      <w:r>
        <w:t xml:space="preserve"> </w:t>
      </w:r>
      <w:ins w:id="327" w:author="Filipa  Calado" w:date="2021-11-19T11:53:00Z">
        <w:r w:rsidR="00020C1C">
          <w:t xml:space="preserve">within these fields </w:t>
        </w:r>
      </w:ins>
      <w:del w:id="328" w:author="Filipa  Calado" w:date="2021-11-18T22:28:00Z">
        <w:r w:rsidDel="00D56516">
          <w:delText xml:space="preserve">across these fields </w:delText>
        </w:r>
      </w:del>
      <w:r>
        <w:t xml:space="preserve">will allow me to carve out a </w:t>
      </w:r>
      <w:ins w:id="329" w:author="Filipa  Calado" w:date="2021-11-18T22:28:00Z">
        <w:r w:rsidR="00D56516">
          <w:t xml:space="preserve">queer </w:t>
        </w:r>
      </w:ins>
      <w:r>
        <w:t xml:space="preserve">methodology for </w:t>
      </w:r>
      <w:del w:id="330" w:author="Filipa  Calado" w:date="2021-11-18T22:28:00Z">
        <w:r w:rsidDel="00D56516">
          <w:delText xml:space="preserve">working </w:delText>
        </w:r>
      </w:del>
      <w:ins w:id="331" w:author="Filipa  Calado" w:date="2021-11-18T22:28:00Z">
        <w:r w:rsidR="00D56516">
          <w:t>what to do with what electronic editing scholar Jerome McGann calls our "textual inheritance" (McGann, 2001, p. xi).</w:t>
        </w:r>
      </w:ins>
      <w:del w:id="332" w:author="Filipa  Calado" w:date="2021-11-18T22:28:00Z">
        <w:r w:rsidDel="00D56516">
          <w:delText>with TEI to analyze queer literary material.</w:delText>
        </w:r>
      </w:del>
      <w:ins w:id="333" w:author="Filipa  Calado" w:date="2021-11-19T11:54:00Z">
        <w:r w:rsidR="00020C1C">
          <w:t xml:space="preserve"> Here,</w:t>
        </w:r>
      </w:ins>
      <w:ins w:id="334" w:author="Filipa  Calado" w:date="2021-11-19T11:53:00Z">
        <w:r w:rsidR="00020C1C">
          <w:t xml:space="preserve"> </w:t>
        </w:r>
      </w:ins>
      <w:ins w:id="335" w:author="Filipa  Calado" w:date="2021-11-18T22:29:00Z">
        <w:r w:rsidR="00D56516">
          <w:t xml:space="preserve">I identify </w:t>
        </w:r>
      </w:ins>
    </w:p>
    <w:p w14:paraId="19783BAF" w14:textId="3E78C887" w:rsidR="00453A62" w:rsidDel="00B52A1A" w:rsidRDefault="00C22B6B">
      <w:pPr>
        <w:pStyle w:val="Textbody"/>
        <w:spacing w:line="480" w:lineRule="auto"/>
        <w:ind w:firstLine="576"/>
        <w:rPr>
          <w:del w:id="336" w:author="Filipa  Calado" w:date="2021-11-18T22:32:00Z"/>
        </w:rPr>
        <w:pPrChange w:id="337" w:author="Filipa  Calado" w:date="2021-11-18T22:32:00Z">
          <w:pPr>
            <w:pStyle w:val="Textbody"/>
            <w:spacing w:line="480" w:lineRule="auto"/>
          </w:pPr>
        </w:pPrChange>
      </w:pPr>
      <w:del w:id="338" w:author="Filipa  Calado" w:date="2021-11-18T22:29:00Z">
        <w:r w:rsidDel="00D56516">
          <w:delText>This</w:delText>
        </w:r>
      </w:del>
      <w:ins w:id="339" w:author="Filipa  Calado" w:date="2021-11-18T22:29:00Z">
        <w:r w:rsidR="00D56516">
          <w:t>a</w:t>
        </w:r>
      </w:ins>
      <w:r>
        <w:t xml:space="preserve"> parallel </w:t>
      </w:r>
      <w:del w:id="340" w:author="Filipa  Calado" w:date="2021-11-18T22:29:00Z">
        <w:r w:rsidDel="00D56516">
          <w:delText>occurs in the debates</w:delText>
        </w:r>
      </w:del>
      <w:ins w:id="341" w:author="Filipa  Calado" w:date="2021-11-18T22:29:00Z">
        <w:r w:rsidR="00D56516">
          <w:t>debate</w:t>
        </w:r>
      </w:ins>
      <w:r>
        <w:t xml:space="preserve"> </w:t>
      </w:r>
      <w:del w:id="342" w:author="Filipa  Calado" w:date="2021-11-18T22:29:00Z">
        <w:r w:rsidDel="00B52A1A">
          <w:delText>between editorial and historiographic methodologies in these fields,</w:delText>
        </w:r>
      </w:del>
      <w:ins w:id="343" w:author="Filipa  Calado" w:date="2021-11-18T22:30:00Z">
        <w:r w:rsidR="00B52A1A">
          <w:t xml:space="preserve">about </w:t>
        </w:r>
      </w:ins>
      <w:del w:id="344" w:author="Filipa  Calado" w:date="2021-11-18T22:29:00Z">
        <w:r w:rsidDel="00B52A1A">
          <w:delText xml:space="preserve"> which can be</w:delText>
        </w:r>
      </w:del>
      <w:del w:id="345" w:author="Filipa  Calado" w:date="2021-11-18T22:30:00Z">
        <w:r w:rsidDel="00B52A1A">
          <w:delText xml:space="preserve"> loosely grouped into </w:delText>
        </w:r>
      </w:del>
      <w:r>
        <w:t xml:space="preserve">what I </w:t>
      </w:r>
      <w:ins w:id="346" w:author="Filipa  Calado" w:date="2021-11-18T22:30:00Z">
        <w:r w:rsidR="00B52A1A">
          <w:t xml:space="preserve">loosely </w:t>
        </w:r>
      </w:ins>
      <w:r>
        <w:t>call the "productive" and "restorative" approaches</w:t>
      </w:r>
      <w:ins w:id="347" w:author="Filipa  Calado" w:date="2021-11-19T11:54:00Z">
        <w:r w:rsidR="00020C1C">
          <w:t xml:space="preserve"> to editing and historiography</w:t>
        </w:r>
      </w:ins>
      <w:r>
        <w:t>. In Textual Scholarship, the</w:t>
      </w:r>
      <w:ins w:id="348" w:author="Filipa  Calado" w:date="2021-11-18T22:31:00Z">
        <w:r w:rsidR="00B52A1A">
          <w:t xml:space="preserve"> </w:t>
        </w:r>
      </w:ins>
      <w:ins w:id="349" w:author="Filipa  Calado" w:date="2021-11-19T11:56:00Z">
        <w:r w:rsidR="00784BAF">
          <w:t>restorative</w:t>
        </w:r>
      </w:ins>
      <w:ins w:id="350" w:author="Filipa  Calado" w:date="2021-11-19T11:55:00Z">
        <w:r w:rsidR="00784BAF">
          <w:t xml:space="preserve"> approach</w:t>
        </w:r>
      </w:ins>
      <w:ins w:id="351" w:author="Filipa  Calado" w:date="2021-11-18T22:31:00Z">
        <w:r w:rsidR="00B52A1A">
          <w:t xml:space="preserve"> </w:t>
        </w:r>
      </w:ins>
      <w:del w:id="352" w:author="Filipa  Calado" w:date="2021-11-18T22:31:00Z">
        <w:r w:rsidDel="00B52A1A">
          <w:delText xml:space="preserve">se approaches </w:delText>
        </w:r>
      </w:del>
      <w:del w:id="353" w:author="Filipa  Calado" w:date="2021-11-19T11:55:00Z">
        <w:r w:rsidDel="00784BAF">
          <w:delText>pose</w:delText>
        </w:r>
      </w:del>
      <w:ins w:id="354" w:author="Filipa  Calado" w:date="2021-11-19T11:55:00Z">
        <w:r w:rsidR="00784BAF">
          <w:t>promotes</w:t>
        </w:r>
      </w:ins>
      <w:r>
        <w:t xml:space="preserve"> editorial practices that increasingly delimit the role of the editor as a recoverer or preserver of texts</w:t>
      </w:r>
      <w:del w:id="355" w:author="Filipa  Calado" w:date="2021-11-19T11:56:00Z">
        <w:r w:rsidDel="00784BAF">
          <w:delText xml:space="preserve"> </w:delText>
        </w:r>
      </w:del>
      <w:del w:id="356" w:author="Filipa  Calado" w:date="2021-11-18T22:31:00Z">
        <w:r w:rsidDel="00B52A1A">
          <w:delText>and</w:delText>
        </w:r>
      </w:del>
      <w:ins w:id="357" w:author="Filipa  Calado" w:date="2021-11-19T11:55:00Z">
        <w:r w:rsidR="00784BAF">
          <w:t xml:space="preserve">, while the “productive” approach </w:t>
        </w:r>
      </w:ins>
      <w:del w:id="358" w:author="Filipa  Calado" w:date="2021-11-18T22:31:00Z">
        <w:r w:rsidDel="00B52A1A">
          <w:delText xml:space="preserve"> </w:delText>
        </w:r>
      </w:del>
      <w:del w:id="359" w:author="Filipa  Calado" w:date="2021-11-19T11:55:00Z">
        <w:r w:rsidDel="00784BAF">
          <w:delText>those practices that permit empower th</w:delText>
        </w:r>
      </w:del>
      <w:ins w:id="360" w:author="Filipa  Calado" w:date="2021-11-19T11:55:00Z">
        <w:r w:rsidR="00784BAF">
          <w:t>emp</w:t>
        </w:r>
      </w:ins>
      <w:ins w:id="361" w:author="Filipa  Calado" w:date="2021-11-19T11:56:00Z">
        <w:r w:rsidR="00784BAF">
          <w:t xml:space="preserve">owers the </w:t>
        </w:r>
      </w:ins>
      <w:del w:id="362" w:author="Filipa  Calado" w:date="2021-11-19T11:56:00Z">
        <w:r w:rsidDel="00784BAF">
          <w:delText xml:space="preserve">e </w:delText>
        </w:r>
      </w:del>
      <w:r>
        <w:t xml:space="preserve">editor as an enabler of textual readings. The history of Textual </w:t>
      </w:r>
      <w:del w:id="363" w:author="Filipa  Calado" w:date="2021-11-18T22:31:00Z">
        <w:r w:rsidDel="00B52A1A">
          <w:delText xml:space="preserve">Criticism </w:delText>
        </w:r>
      </w:del>
      <w:ins w:id="364" w:author="Filipa  Calado" w:date="2021-11-18T22:31:00Z">
        <w:r w:rsidR="00B52A1A">
          <w:t xml:space="preserve">Scholarship </w:t>
        </w:r>
      </w:ins>
      <w:r>
        <w:t xml:space="preserve">first tends toward the restorative approach, which is about "correcting" </w:t>
      </w:r>
      <w:ins w:id="365" w:author="Filipa  Calado" w:date="2021-11-18T22:31:00Z">
        <w:r w:rsidR="00B52A1A">
          <w:t xml:space="preserve">a </w:t>
        </w:r>
      </w:ins>
      <w:del w:id="366" w:author="Filipa  Calado" w:date="2021-11-18T22:31:00Z">
        <w:r w:rsidDel="00B52A1A">
          <w:delText xml:space="preserve">an "ideal" </w:delText>
        </w:r>
      </w:del>
      <w:r>
        <w:t>text according to a</w:t>
      </w:r>
      <w:ins w:id="367" w:author="Filipa  Calado" w:date="2021-11-18T22:31:00Z">
        <w:r w:rsidR="00B52A1A">
          <w:t xml:space="preserve">n “ideal” </w:t>
        </w:r>
      </w:ins>
      <w:del w:id="368" w:author="Filipa  Calado" w:date="2021-11-18T22:31:00Z">
        <w:r w:rsidDel="00B52A1A">
          <w:delText xml:space="preserve"> prior </w:delText>
        </w:r>
      </w:del>
      <w:r>
        <w:t xml:space="preserve">witness. </w:t>
      </w:r>
      <w:del w:id="369" w:author="Filipa  Calado" w:date="2021-11-18T22:32:00Z">
        <w:r w:rsidDel="00B52A1A">
          <w:delText>Then, spurred by the advent of digital technology and the popularization of digital tools, editing becomes more about finding ways to multiply the text's potential forms and readings.</w:delText>
        </w:r>
      </w:del>
    </w:p>
    <w:p w14:paraId="34966E69" w14:textId="7F88872A" w:rsidR="00453A62" w:rsidDel="00B52A1A" w:rsidRDefault="00C22B6B">
      <w:pPr>
        <w:pStyle w:val="Textbody"/>
        <w:spacing w:line="480" w:lineRule="auto"/>
        <w:ind w:firstLine="576"/>
        <w:rPr>
          <w:del w:id="370" w:author="Filipa  Calado" w:date="2021-11-18T22:32:00Z"/>
        </w:rPr>
        <w:pPrChange w:id="371" w:author="Filipa  Calado" w:date="2021-11-18T22:32:00Z">
          <w:pPr>
            <w:pStyle w:val="Textbody"/>
            <w:spacing w:line="480" w:lineRule="auto"/>
            <w:ind w:left="360"/>
          </w:pPr>
        </w:pPrChange>
      </w:pPr>
      <w:bookmarkStart w:id="372" w:name="org3e6fd11"/>
      <w:bookmarkStart w:id="373" w:name="OrgXref.org3e6fd11"/>
      <w:bookmarkEnd w:id="372"/>
      <w:del w:id="374" w:author="Filipa  Calado" w:date="2021-11-18T22:32:00Z">
        <w:r w:rsidDel="00B52A1A">
          <w:rPr>
            <w:rStyle w:val="OrgDone"/>
          </w:rPr>
          <w:delText>DONE</w:delText>
        </w:r>
        <w:r w:rsidDel="00B52A1A">
          <w:delText xml:space="preserve"> streamline narrative, cutting down to necessary elements,</w:delText>
        </w:r>
        <w:bookmarkEnd w:id="373"/>
      </w:del>
    </w:p>
    <w:p w14:paraId="0A1687B7" w14:textId="75E335D1" w:rsidR="00453A62" w:rsidDel="00B52A1A" w:rsidRDefault="00C22B6B">
      <w:pPr>
        <w:pStyle w:val="Textbody"/>
        <w:spacing w:line="480" w:lineRule="auto"/>
        <w:ind w:firstLine="576"/>
        <w:rPr>
          <w:del w:id="375" w:author="Filipa  Calado" w:date="2021-11-18T22:32:00Z"/>
        </w:rPr>
        <w:pPrChange w:id="376" w:author="Filipa  Calado" w:date="2021-11-18T22:32:00Z">
          <w:pPr>
            <w:pStyle w:val="Textbody"/>
            <w:spacing w:line="480" w:lineRule="auto"/>
          </w:pPr>
        </w:pPrChange>
      </w:pPr>
      <w:del w:id="377" w:author="Filipa  Calado" w:date="2021-11-18T22:32:00Z">
        <w:r w:rsidDel="00B52A1A">
          <w:delText>taking out deformance (?)</w:delText>
        </w:r>
      </w:del>
    </w:p>
    <w:p w14:paraId="1D613B98" w14:textId="3C64D8B2" w:rsidR="00453A62" w:rsidRDefault="00C22B6B">
      <w:pPr>
        <w:pStyle w:val="Textbody"/>
        <w:spacing w:line="480" w:lineRule="auto"/>
        <w:ind w:firstLine="576"/>
        <w:pPrChange w:id="378" w:author="Filipa  Calado" w:date="2021-11-18T22:32:00Z">
          <w:pPr>
            <w:pStyle w:val="Textbody"/>
            <w:spacing w:line="480" w:lineRule="auto"/>
          </w:pPr>
        </w:pPrChange>
      </w:pPr>
      <w:del w:id="379" w:author="Filipa  Calado" w:date="2021-11-18T22:32:00Z">
        <w:r w:rsidDel="00B52A1A">
          <w:delText xml:space="preserve">The "restorative </w:delText>
        </w:r>
      </w:del>
      <w:ins w:id="380" w:author="Filipa  Calado" w:date="2021-11-18T22:32:00Z">
        <w:r w:rsidR="00B52A1A">
          <w:t xml:space="preserve">This </w:t>
        </w:r>
      </w:ins>
      <w:r>
        <w:t>approach" begins with the work of Ronald B. McKerrow, a leading twentieth-century Shakespearean scholar, who maintains that the goal of scholarly editing is to preserve authorial intention. McKerrow's influential model for "copy-text" editing, which establishes the base-text for editing on an early witness that most closely resembles the author's original intention, eventually gives way to Walter W. Greg's approach that expands critics' purview to more than a single witness. Subsequently, Fredson Bowers and Thomas Tanselle advance Greg's work, emphasizing the influence of authorial intention and favoring the "eclectic edition," which depends heavily on the editor's judgment to determine authorial intention from multiple sources.</w:t>
      </w:r>
      <w:r>
        <w:rPr>
          <w:rStyle w:val="FootnoteReference"/>
        </w:rPr>
        <w:footnoteReference w:id="1"/>
      </w:r>
      <w:r>
        <w:t xml:space="preserve"> </w:t>
      </w:r>
      <w:r>
        <w:lastRenderedPageBreak/>
        <w:t>Tanselle</w:t>
      </w:r>
      <w:ins w:id="381" w:author="Filipa  Calado" w:date="2021-11-19T11:58:00Z">
        <w:r w:rsidR="00784BAF">
          <w:t>,</w:t>
        </w:r>
      </w:ins>
      <w:r>
        <w:t xml:space="preserve"> in particular</w:t>
      </w:r>
      <w:ins w:id="382" w:author="Filipa  Calado" w:date="2021-11-19T11:58:00Z">
        <w:r w:rsidR="00784BAF">
          <w:t>,</w:t>
        </w:r>
      </w:ins>
      <w:r>
        <w:t xml:space="preserve"> </w:t>
      </w:r>
      <w:ins w:id="383" w:author="Filipa  Calado" w:date="2021-11-19T11:59:00Z">
        <w:r w:rsidR="00784BAF">
          <w:t>enshrines the</w:t>
        </w:r>
      </w:ins>
      <w:del w:id="384" w:author="Filipa  Calado" w:date="2021-11-19T11:59:00Z">
        <w:r w:rsidDel="00784BAF">
          <w:delText>places a high value in the</w:delText>
        </w:r>
      </w:del>
      <w:r>
        <w:t xml:space="preserve"> editor </w:t>
      </w:r>
      <w:del w:id="385" w:author="Filipa  Calado" w:date="2021-11-19T11:59:00Z">
        <w:r w:rsidDel="00784BAF">
          <w:delText>who is the</w:delText>
        </w:r>
      </w:del>
      <w:ins w:id="386" w:author="Filipa  Calado" w:date="2021-11-19T11:59:00Z">
        <w:r w:rsidR="00784BAF">
          <w:t>as the</w:t>
        </w:r>
      </w:ins>
      <w:r>
        <w:t xml:space="preserve"> </w:t>
      </w:r>
      <w:del w:id="387" w:author="Filipa  Calado" w:date="2021-11-19T12:00:00Z">
        <w:r w:rsidDel="00784BAF">
          <w:delText>only one</w:delText>
        </w:r>
      </w:del>
      <w:ins w:id="388" w:author="Filipa  Calado" w:date="2021-11-19T12:00:00Z">
        <w:r w:rsidR="00784BAF">
          <w:t>one who can</w:t>
        </w:r>
      </w:ins>
      <w:del w:id="389" w:author="Filipa  Calado" w:date="2021-11-19T12:00:00Z">
        <w:r w:rsidDel="00784BAF">
          <w:delText xml:space="preserve"> able to</w:delText>
        </w:r>
      </w:del>
      <w:r>
        <w:t xml:space="preserve"> recognize and handle inevitable textual corruption. Guiding Tanselle's position is his claim that a text is vessel for an ideal "work</w:t>
      </w:r>
      <w:ins w:id="390" w:author="Filipa  Calado" w:date="2021-11-19T12:00:00Z">
        <w:r w:rsidR="002D3C87">
          <w:t>,</w:t>
        </w:r>
      </w:ins>
      <w:r>
        <w:t>"</w:t>
      </w:r>
      <w:ins w:id="391" w:author="Filipa  Calado" w:date="2021-11-19T12:00:00Z">
        <w:r w:rsidR="002D3C87">
          <w:t xml:space="preserve"> which can</w:t>
        </w:r>
      </w:ins>
      <w:del w:id="392" w:author="Filipa  Calado" w:date="2021-11-19T12:00:00Z">
        <w:r w:rsidDel="002D3C87">
          <w:delText xml:space="preserve"> that can</w:delText>
        </w:r>
      </w:del>
      <w:r>
        <w:t xml:space="preserve"> only be realized by the editor:</w:t>
      </w:r>
    </w:p>
    <w:p w14:paraId="3637EDF7" w14:textId="77777777" w:rsidR="00453A62" w:rsidRDefault="00C22B6B">
      <w:pPr>
        <w:pStyle w:val="Quotations"/>
        <w:pPrChange w:id="393" w:author="Filipa  Calado" w:date="2021-11-19T12:00:00Z">
          <w:pPr>
            <w:pStyle w:val="Quotations"/>
            <w:spacing w:line="480" w:lineRule="auto"/>
          </w:pPr>
        </w:pPrChange>
      </w:pPr>
      <w:r>
        <w:t>Those who believe that they can analyze a literary work without questioning the constitution of a particular written or oral text of it are behaving as if the work were directly accessible on paper or in sound waves…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whether or not they are reported by voice or in writing. Tanselle, 1989, p. 16-17</w:t>
      </w:r>
    </w:p>
    <w:p w14:paraId="1AB0FBF8" w14:textId="083A39DA" w:rsidR="00453A62" w:rsidRDefault="00C22B6B">
      <w:pPr>
        <w:pStyle w:val="Textbody"/>
        <w:spacing w:line="480" w:lineRule="auto"/>
      </w:pPr>
      <w:del w:id="394" w:author="Filipa  Calado" w:date="2021-11-19T12:07:00Z">
        <w:r w:rsidDel="00757FAC">
          <w:delText>Tanselle explains that because</w:delText>
        </w:r>
      </w:del>
      <w:ins w:id="395" w:author="Filipa  Calado" w:date="2021-11-19T12:07:00Z">
        <w:r w:rsidR="00757FAC">
          <w:t>Because</w:t>
        </w:r>
      </w:ins>
      <w:r>
        <w:t xml:space="preserve"> the act of inscription involves physical tools that corrupt the writer's pure ideas, the writer requires an editor whose distance from the creation </w:t>
      </w:r>
      <w:ins w:id="396" w:author="Filipa  Calado" w:date="2021-11-19T12:16:00Z">
        <w:r w:rsidR="00757FAC">
          <w:t xml:space="preserve">of the work </w:t>
        </w:r>
      </w:ins>
      <w:del w:id="397" w:author="Filipa  Calado" w:date="2021-11-19T12:15:00Z">
        <w:r w:rsidDel="00757FAC">
          <w:delText xml:space="preserve">of </w:delText>
        </w:r>
      </w:del>
      <w:r>
        <w:t>enables his objective evaluation of its intention.</w:t>
      </w:r>
      <w:ins w:id="398" w:author="Filipa  Calado" w:date="2021-11-19T12:08:00Z">
        <w:r w:rsidR="00757FAC">
          <w:t xml:space="preserve"> </w:t>
        </w:r>
      </w:ins>
      <w:ins w:id="399" w:author="Filipa  Calado" w:date="2021-11-19T12:16:00Z">
        <w:r w:rsidR="00757FAC">
          <w:t>T</w:t>
        </w:r>
      </w:ins>
      <w:ins w:id="400" w:author="Filipa  Calado" w:date="2021-11-19T12:17:00Z">
        <w:r w:rsidR="00757FAC">
          <w:t xml:space="preserve">his prioritization of textual </w:t>
        </w:r>
      </w:ins>
      <w:ins w:id="401" w:author="Filipa  Calado" w:date="2021-11-19T12:16:00Z">
        <w:r w:rsidR="00757FAC">
          <w:t>recovery</w:t>
        </w:r>
      </w:ins>
      <w:ins w:id="402" w:author="Filipa  Calado" w:date="2021-11-19T12:17:00Z">
        <w:r w:rsidR="00757FAC">
          <w:t xml:space="preserve"> </w:t>
        </w:r>
      </w:ins>
      <w:ins w:id="403" w:author="Filipa  Calado" w:date="2021-11-19T12:08:00Z">
        <w:r w:rsidR="00757FAC">
          <w:t>exemplifies the restorative approach</w:t>
        </w:r>
      </w:ins>
      <w:ins w:id="404" w:author="Filipa  Calado" w:date="2021-11-19T12:17:00Z">
        <w:r w:rsidR="00757FAC">
          <w:t>.</w:t>
        </w:r>
      </w:ins>
    </w:p>
    <w:p w14:paraId="12BF0767" w14:textId="1D9E658A" w:rsidR="00453A62" w:rsidRDefault="00C22B6B">
      <w:pPr>
        <w:pStyle w:val="Textbody"/>
        <w:spacing w:line="480" w:lineRule="auto"/>
        <w:ind w:firstLine="576"/>
        <w:pPrChange w:id="405" w:author="Filipa  Calado" w:date="2021-11-19T12:20:00Z">
          <w:pPr>
            <w:pStyle w:val="Textbody"/>
            <w:spacing w:line="480" w:lineRule="auto"/>
          </w:pPr>
        </w:pPrChange>
      </w:pPr>
      <w:r>
        <w:t xml:space="preserve">Toward the end of the 20th century, D.F. McKenzie's </w:t>
      </w:r>
      <w:ins w:id="406" w:author="Filipa  Calado" w:date="2021-11-19T12:17:00Z">
        <w:r w:rsidR="00757FAC">
          <w:t xml:space="preserve">ideas about </w:t>
        </w:r>
      </w:ins>
      <w:del w:id="407" w:author="Filipa  Calado" w:date="2021-11-19T12:17:00Z">
        <w:r w:rsidDel="00757FAC">
          <w:delText xml:space="preserve">theory of </w:delText>
        </w:r>
      </w:del>
      <w:r>
        <w:t>"the sociology of text</w:t>
      </w:r>
      <w:ins w:id="408" w:author="Filipa  Calado" w:date="2021-11-19T12:17:00Z">
        <w:r w:rsidR="00757FAC">
          <w:t>s</w:t>
        </w:r>
      </w:ins>
      <w:r>
        <w:t xml:space="preserve">" challenges the claim that </w:t>
      </w:r>
      <w:del w:id="409" w:author="Filipa  Calado" w:date="2021-11-19T12:17:00Z">
        <w:r w:rsidDel="00757FAC">
          <w:delText xml:space="preserve">no </w:delText>
        </w:r>
      </w:del>
      <w:ins w:id="410" w:author="Filipa  Calado" w:date="2021-11-19T12:17:00Z">
        <w:r w:rsidR="00757FAC">
          <w:t xml:space="preserve">a </w:t>
        </w:r>
      </w:ins>
      <w:r>
        <w:t>single text</w:t>
      </w:r>
      <w:ins w:id="411" w:author="Filipa  Calado" w:date="2021-11-19T12:17:00Z">
        <w:r w:rsidR="00757FAC">
          <w:t xml:space="preserve"> </w:t>
        </w:r>
      </w:ins>
      <w:del w:id="412" w:author="Filipa  Calado" w:date="2021-11-19T12:17:00Z">
        <w:r w:rsidDel="00757FAC">
          <w:delText xml:space="preserve">, regardless of scrupulous editing by the critic, </w:delText>
        </w:r>
      </w:del>
      <w:r>
        <w:t xml:space="preserve">can represent an "ideal" version. According to McKenzie, the book is never </w:t>
      </w:r>
      <w:del w:id="413" w:author="Filipa  Calado" w:date="2021-11-19T12:18:00Z">
        <w:r w:rsidDel="0004109E">
          <w:delText xml:space="preserve">a </w:delText>
        </w:r>
      </w:del>
      <w:ins w:id="414" w:author="Filipa  Calado" w:date="2021-11-19T12:18:00Z">
        <w:r w:rsidR="0004109E">
          <w:t xml:space="preserve">one </w:t>
        </w:r>
      </w:ins>
      <w:r>
        <w:t xml:space="preserve">single object, but </w:t>
      </w:r>
      <w:ins w:id="415" w:author="Filipa  Calado" w:date="2021-11-19T12:18:00Z">
        <w:r w:rsidR="0004109E">
          <w:t>stems from</w:t>
        </w:r>
      </w:ins>
      <w:del w:id="416" w:author="Filipa  Calado" w:date="2021-11-19T12:18:00Z">
        <w:r w:rsidDel="0004109E">
          <w:delText xml:space="preserve">a product of </w:delText>
        </w:r>
      </w:del>
      <w:ins w:id="417" w:author="Filipa  Calado" w:date="2021-11-19T12:18:00Z">
        <w:r w:rsidR="0004109E">
          <w:t xml:space="preserve"> </w:t>
        </w:r>
      </w:ins>
      <w:r>
        <w:t>a number of human agencies and mechanical techniques that are historically situated: "Every society rewrites its past, every reader rewrites its texts, and if they have any continuing life at all, at some point every printer redesigns them" (McKenzie, 1986, p. 25). Jerome McGann explores how this sociological perspective expands into digital editing environments, where electronic formats create opportunities for presenting textual variation. McGann explains that textual criticism in print format is limited because a print text must conform to the linear and two-dimensional form of the codex</w:t>
      </w:r>
      <w:ins w:id="418" w:author="Filipa  Calado" w:date="2021-11-19T12:20:00Z">
        <w:r w:rsidR="0004109E">
          <w:t>—</w:t>
        </w:r>
      </w:ins>
      <w:del w:id="419" w:author="Filipa  Calado" w:date="2021-11-19T12:20:00Z">
        <w:r w:rsidDel="0004109E">
          <w:delText>–</w:delText>
        </w:r>
      </w:del>
      <w:r>
        <w:t xml:space="preserve">the same form as its object of study. Digital editions, by contrast, can be designed for complex, reflexive, and ongoing interactions between reader and text. McGann notes that his work on the digital </w:t>
      </w:r>
      <w:r>
        <w:rPr>
          <w:rStyle w:val="Emphasis"/>
        </w:rPr>
        <w:t>Rossetti Archive</w:t>
      </w:r>
      <w:r>
        <w:t xml:space="preserve"> brought him to repeatedly reconsider his earlier conception and goals, explaining that the archive "seemed more and more an instrument for imagining what we didn’t know" (McGann, 2016, p. 82). McGann's approach counters the traditional fidelity toward authorial intention with a drive to harness the potentiality of textual variation. The transformation of literary material into electronic format </w:t>
      </w:r>
      <w:r>
        <w:lastRenderedPageBreak/>
        <w:t>becomes a vehicle for a critical analytical method that McGann and Lisa Samuels call "deformative criticism</w:t>
      </w:r>
      <w:ins w:id="420" w:author="Filipa  Calado" w:date="2021-11-19T12:21:00Z">
        <w:r w:rsidR="0004109E">
          <w:t>, which works</w:t>
        </w:r>
      </w:ins>
      <w:del w:id="421" w:author="Filipa  Calado" w:date="2021-11-19T12:21:00Z">
        <w:r w:rsidDel="0004109E">
          <w:delText>." Deformative criticism works</w:delText>
        </w:r>
      </w:del>
      <w:r>
        <w:t xml:space="preserve"> by distorting, disordering, or re-assembling literary material</w:t>
      </w:r>
      <w:ins w:id="422" w:author="Filipa  Calado" w:date="2021-11-19T12:21:00Z">
        <w:r w:rsidR="0004109E">
          <w:t xml:space="preserve"> </w:t>
        </w:r>
      </w:ins>
      <w:del w:id="423" w:author="Filipa  Calado" w:date="2021-11-19T12:21:00Z">
        <w:r w:rsidDel="0004109E">
          <w:delText xml:space="preserve">, continually subscribing the text to new configurations, </w:delText>
        </w:r>
      </w:del>
      <w:r>
        <w:t xml:space="preserve">in order to estrange the reader from her familiarity of the text. </w:t>
      </w:r>
      <w:ins w:id="424" w:author="Filipa  Calado" w:date="2021-11-19T12:22:00Z">
        <w:r w:rsidR="0004109E">
          <w:t>Continually subscribing the text to new configurations, t</w:t>
        </w:r>
      </w:ins>
      <w:del w:id="425" w:author="Filipa  Calado" w:date="2021-11-19T12:22:00Z">
        <w:r w:rsidDel="0004109E">
          <w:delText>T</w:delText>
        </w:r>
      </w:del>
      <w:r>
        <w:t xml:space="preserve">his estrangement </w:t>
      </w:r>
      <w:del w:id="426" w:author="Filipa  Calado" w:date="2021-11-19T12:22:00Z">
        <w:r w:rsidDel="0004109E">
          <w:delText xml:space="preserve">forces </w:delText>
        </w:r>
      </w:del>
      <w:ins w:id="427" w:author="Filipa  Calado" w:date="2021-11-19T12:22:00Z">
        <w:r w:rsidR="0004109E">
          <w:t xml:space="preserve">confronts </w:t>
        </w:r>
      </w:ins>
      <w:r>
        <w:t xml:space="preserve">the reader </w:t>
      </w:r>
      <w:ins w:id="428" w:author="Filipa  Calado" w:date="2021-11-19T12:22:00Z">
        <w:r w:rsidR="0004109E">
          <w:t xml:space="preserve">with </w:t>
        </w:r>
      </w:ins>
      <w:del w:id="429" w:author="Filipa  Calado" w:date="2021-11-19T12:22:00Z">
        <w:r w:rsidDel="0004109E">
          <w:delText xml:space="preserve">to encounter the text in a new way and discover </w:delText>
        </w:r>
      </w:del>
      <w:r>
        <w:t>new insights about its formal significance and meaning.</w:t>
      </w:r>
      <w:ins w:id="430" w:author="Filipa  Calado" w:date="2021-11-19T12:23:00Z">
        <w:r w:rsidR="0004109E">
          <w:t xml:space="preserve"> For that reason, deformative criticism </w:t>
        </w:r>
      </w:ins>
      <w:ins w:id="431" w:author="Filipa  Calado" w:date="2021-11-19T12:24:00Z">
        <w:r w:rsidR="0004109E">
          <w:t xml:space="preserve">encourages a </w:t>
        </w:r>
      </w:ins>
      <w:ins w:id="432" w:author="Filipa  Calado" w:date="2021-11-19T12:23:00Z">
        <w:r w:rsidR="0004109E">
          <w:t>productive</w:t>
        </w:r>
      </w:ins>
      <w:ins w:id="433" w:author="Filipa  Calado" w:date="2021-11-19T12:24:00Z">
        <w:r w:rsidR="0004109E">
          <w:t xml:space="preserve"> approach to editing.</w:t>
        </w:r>
      </w:ins>
    </w:p>
    <w:p w14:paraId="458BB7A2" w14:textId="77777777" w:rsidR="00453A62" w:rsidRDefault="00C22B6B">
      <w:pPr>
        <w:pStyle w:val="Heading2"/>
        <w:numPr>
          <w:ilvl w:val="0"/>
          <w:numId w:val="0"/>
        </w:numPr>
        <w:ind w:left="576" w:hanging="576"/>
        <w:pPrChange w:id="434" w:author="Filipa  Calado" w:date="2021-11-19T12:22:00Z">
          <w:pPr>
            <w:pStyle w:val="Heading2"/>
          </w:pPr>
        </w:pPrChange>
      </w:pPr>
      <w:bookmarkStart w:id="435" w:name="org1874700"/>
      <w:bookmarkStart w:id="436" w:name="OrgXref.org1874700"/>
      <w:bookmarkEnd w:id="435"/>
      <w:r>
        <w:t>Queer Historiography</w:t>
      </w:r>
      <w:bookmarkEnd w:id="436"/>
    </w:p>
    <w:p w14:paraId="1C10AB0E" w14:textId="3233EBCA" w:rsidR="00453A62" w:rsidDel="0004109E" w:rsidRDefault="0004109E">
      <w:pPr>
        <w:pStyle w:val="Textbody"/>
        <w:spacing w:line="480" w:lineRule="auto"/>
        <w:ind w:left="360"/>
        <w:rPr>
          <w:del w:id="437" w:author="Filipa  Calado" w:date="2021-11-19T12:22:00Z"/>
        </w:rPr>
      </w:pPr>
      <w:bookmarkStart w:id="438" w:name="orgba89be4"/>
      <w:bookmarkStart w:id="439" w:name="OrgXref.orgba89be4"/>
      <w:bookmarkEnd w:id="438"/>
      <w:ins w:id="440" w:author="Filipa  Calado" w:date="2021-11-19T12:22:00Z">
        <w:r>
          <w:rPr>
            <w:rStyle w:val="OrgDone"/>
          </w:rPr>
          <w:tab/>
        </w:r>
      </w:ins>
      <w:del w:id="441" w:author="Filipa  Calado" w:date="2021-11-19T12:22:00Z">
        <w:r w:rsidR="00C22B6B" w:rsidDel="0004109E">
          <w:rPr>
            <w:rStyle w:val="OrgDone"/>
          </w:rPr>
          <w:delText>DONE</w:delText>
        </w:r>
        <w:r w:rsidR="00C22B6B" w:rsidDel="0004109E">
          <w:delText xml:space="preserve"> expand Halperin &amp; Traub positions &amp; add quote</w:delText>
        </w:r>
        <w:bookmarkEnd w:id="439"/>
      </w:del>
    </w:p>
    <w:p w14:paraId="467EEC76" w14:textId="3DC98471" w:rsidR="00453A62" w:rsidRDefault="00C22B6B">
      <w:pPr>
        <w:pStyle w:val="Textbody"/>
        <w:spacing w:line="480" w:lineRule="auto"/>
      </w:pPr>
      <w:r>
        <w:t xml:space="preserve">Two competing approaches in Queer Historiography parallel the "restorative" and "productive" approaches from Textual Scholarship. Susan McCabe defines "Queer Historicism" as the "critical trend of locating 'identifications' (rather than </w:t>
      </w:r>
      <w:del w:id="442" w:author="Filipa  Calado" w:date="2021-11-19T12:25:00Z">
        <w:r w:rsidDel="0004109E">
          <w:delText xml:space="preserve">than </w:delText>
        </w:r>
      </w:del>
      <w:r>
        <w:t xml:space="preserve">identity), modes of being and having, in historical contexts" (McCabe, 2005, p. 120). In Queer Historiography, contemporary critics </w:t>
      </w:r>
      <w:del w:id="443" w:author="Filipa  Calado" w:date="2021-11-19T12:25:00Z">
        <w:r w:rsidDel="0004109E">
          <w:delText>ofen</w:delText>
        </w:r>
      </w:del>
      <w:ins w:id="444" w:author="Filipa  Calado" w:date="2021-11-19T12:25:00Z">
        <w:r w:rsidR="0004109E">
          <w:t>often</w:t>
        </w:r>
      </w:ins>
      <w:r>
        <w:t xml:space="preserve"> debate the extent to which they in the present can adequately define </w:t>
      </w:r>
      <w:ins w:id="445" w:author="Filipa  Calado" w:date="2021-11-19T12:32:00Z">
        <w:r w:rsidR="00EF2F55">
          <w:t xml:space="preserve">queer identifications </w:t>
        </w:r>
      </w:ins>
      <w:del w:id="446" w:author="Filipa  Calado" w:date="2021-11-19T12:32:00Z">
        <w:r w:rsidDel="00EF2F55">
          <w:delText xml:space="preserve">queerness </w:delText>
        </w:r>
      </w:del>
      <w:r>
        <w:t>in the past. On the "restorative" side, there is the "Queer Historicist" position, advocated by scholars like David Halperin and Valerie Traub, who maintain that homosexuality is historically constructed, that "queerness" means something different today than it does in the past, and that we can get at its meaning by employing a Foucauldian genealogical method</w:t>
      </w:r>
      <w:ins w:id="447" w:author="Filipa  Calado" w:date="2021-11-19T12:25:00Z">
        <w:r w:rsidR="0004109E">
          <w:t xml:space="preserve"> that traces </w:t>
        </w:r>
      </w:ins>
      <w:ins w:id="448" w:author="Filipa  Calado" w:date="2021-11-19T12:26:00Z">
        <w:r w:rsidR="0004109E">
          <w:t xml:space="preserve">its </w:t>
        </w:r>
      </w:ins>
      <w:ins w:id="449" w:author="Filipa  Calado" w:date="2021-11-19T12:28:00Z">
        <w:r w:rsidR="00EF2F55">
          <w:t>meaning</w:t>
        </w:r>
      </w:ins>
      <w:ins w:id="450" w:author="Filipa  Calado" w:date="2021-11-19T12:25:00Z">
        <w:r w:rsidR="0004109E">
          <w:t xml:space="preserve"> ove</w:t>
        </w:r>
      </w:ins>
      <w:ins w:id="451" w:author="Filipa  Calado" w:date="2021-11-19T12:26:00Z">
        <w:r w:rsidR="0004109E">
          <w:t>r time</w:t>
        </w:r>
      </w:ins>
      <w:r>
        <w:t xml:space="preserve">. </w:t>
      </w:r>
      <w:del w:id="452" w:author="Filipa  Calado" w:date="2021-11-19T12:28:00Z">
        <w:r w:rsidDel="00EF2F55">
          <w:delText xml:space="preserve">For example, </w:delText>
        </w:r>
      </w:del>
      <w:r>
        <w:t>Halperin</w:t>
      </w:r>
      <w:ins w:id="453" w:author="Filipa  Calado" w:date="2021-11-19T12:29:00Z">
        <w:r w:rsidR="00EF2F55">
          <w:t>, for example,</w:t>
        </w:r>
      </w:ins>
      <w:r>
        <w:t xml:space="preserve"> characterizes homosexual identity as a modern cultural production: "no single category of discourse or experience existed in the premodern and non-Western worlds that comprehended exactly the same range of same-sex sexual behaviors… that now fall within the capacious definitional boundaries of homosexuality" (Halperin, 2000, p. 88). </w:t>
      </w:r>
      <w:ins w:id="454" w:author="Filipa  Calado" w:date="2021-11-19T12:29:00Z">
        <w:r w:rsidR="00EF2F55">
          <w:t xml:space="preserve">In opposition to the historicist position are the </w:t>
        </w:r>
      </w:ins>
      <w:del w:id="455" w:author="Filipa  Calado" w:date="2021-11-19T12:29:00Z">
        <w:r w:rsidDel="00EF2F55">
          <w:delText xml:space="preserve">On the "productive" side are the </w:delText>
        </w:r>
      </w:del>
      <w:r>
        <w:t>"unhistoricists," including Jonathan Goldberg and Madhavi Menon</w:t>
      </w:r>
      <w:ins w:id="456" w:author="Filipa  Calado" w:date="2021-11-19T12:30:00Z">
        <w:r w:rsidR="00EF2F55">
          <w:t>,</w:t>
        </w:r>
      </w:ins>
      <w:r>
        <w:t xml:space="preserve"> who are wary </w:t>
      </w:r>
      <w:ins w:id="457" w:author="Filipa  Calado" w:date="2021-11-19T12:30:00Z">
        <w:r w:rsidR="00EF2F55">
          <w:t xml:space="preserve">of </w:t>
        </w:r>
      </w:ins>
      <w:del w:id="458" w:author="Filipa  Calado" w:date="2021-11-19T12:30:00Z">
        <w:r w:rsidDel="00EF2F55">
          <w:delText xml:space="preserve">of historiographical methods that </w:delText>
        </w:r>
      </w:del>
      <w:r>
        <w:t>demarcat</w:t>
      </w:r>
      <w:ins w:id="459" w:author="Filipa  Calado" w:date="2021-11-19T12:30:00Z">
        <w:r w:rsidR="00EF2F55">
          <w:t xml:space="preserve">ing </w:t>
        </w:r>
      </w:ins>
      <w:del w:id="460" w:author="Filipa  Calado" w:date="2021-11-19T12:30:00Z">
        <w:r w:rsidDel="00EF2F55">
          <w:delText xml:space="preserve">e </w:delText>
        </w:r>
      </w:del>
      <w:r>
        <w:t xml:space="preserve">queer subjectivity across history in ways that imply progress. </w:t>
      </w:r>
      <w:del w:id="461" w:author="Filipa  Calado" w:date="2021-11-19T12:30:00Z">
        <w:r w:rsidDel="00EF2F55">
          <w:delText xml:space="preserve">They </w:delText>
        </w:r>
      </w:del>
      <w:ins w:id="462" w:author="Filipa  Calado" w:date="2021-11-19T12:30:00Z">
        <w:r w:rsidR="00EF2F55">
          <w:t xml:space="preserve">These scholars </w:t>
        </w:r>
      </w:ins>
      <w:r>
        <w:t xml:space="preserve">maintain that </w:t>
      </w:r>
      <w:del w:id="463" w:author="Filipa  Calado" w:date="2021-11-19T12:30:00Z">
        <w:r w:rsidDel="00EF2F55">
          <w:delText>one can not fully define</w:delText>
        </w:r>
      </w:del>
      <w:ins w:id="464" w:author="Filipa  Calado" w:date="2021-11-19T12:30:00Z">
        <w:r w:rsidR="00EF2F55">
          <w:t>the attempt to</w:t>
        </w:r>
      </w:ins>
      <w:ins w:id="465" w:author="Filipa  Calado" w:date="2021-11-19T12:31:00Z">
        <w:r w:rsidR="00EF2F55">
          <w:t xml:space="preserve"> define</w:t>
        </w:r>
      </w:ins>
      <w:r>
        <w:t xml:space="preserve"> "queer</w:t>
      </w:r>
      <w:del w:id="466" w:author="Filipa  Calado" w:date="2021-11-19T12:30:00Z">
        <w:r w:rsidDel="00EF2F55">
          <w:delText>,</w:delText>
        </w:r>
      </w:del>
      <w:r>
        <w:t xml:space="preserve">" </w:t>
      </w:r>
      <w:del w:id="467" w:author="Filipa  Calado" w:date="2021-11-19T12:30:00Z">
        <w:r w:rsidDel="00EF2F55">
          <w:delText xml:space="preserve">and the attempt to do so </w:delText>
        </w:r>
      </w:del>
      <w:r>
        <w:t>would subscribe queerness to teleology</w:t>
      </w:r>
      <w:ins w:id="468" w:author="Filipa  Calado" w:date="2021-11-19T12:33:00Z">
        <w:r w:rsidR="00EF2F55">
          <w:t>, and</w:t>
        </w:r>
      </w:ins>
      <w:r>
        <w:t xml:space="preserve"> </w:t>
      </w:r>
      <w:del w:id="469" w:author="Filipa  Calado" w:date="2021-11-19T12:33:00Z">
        <w:r w:rsidDel="00EF2F55">
          <w:delText>(</w:delText>
        </w:r>
      </w:del>
      <w:del w:id="470" w:author="Filipa  Calado" w:date="2021-11-19T12:31:00Z">
        <w:r w:rsidDel="00EF2F55">
          <w:delText xml:space="preserve">Goldberg, Menon, 2005, </w:delText>
        </w:r>
      </w:del>
      <w:del w:id="471" w:author="Filipa  Calado" w:date="2021-11-19T12:33:00Z">
        <w:r w:rsidDel="00EF2F55">
          <w:delText>p. 1609). Goldberg and Menon c</w:delText>
        </w:r>
      </w:del>
      <w:ins w:id="472" w:author="Filipa  Calado" w:date="2021-11-19T12:33:00Z">
        <w:r w:rsidR="00EF2F55">
          <w:t>c</w:t>
        </w:r>
      </w:ins>
      <w:r>
        <w:t xml:space="preserve">aution that historiographical methods </w:t>
      </w:r>
      <w:ins w:id="473" w:author="Filipa  Calado" w:date="2021-11-19T12:31:00Z">
        <w:r w:rsidR="00EF2F55">
          <w:t xml:space="preserve">like Halperin and Traub’s </w:t>
        </w:r>
      </w:ins>
      <w:del w:id="474" w:author="Filipa  Calado" w:date="2021-11-19T12:31:00Z">
        <w:r w:rsidDel="00EF2F55">
          <w:delText xml:space="preserve">that attempt to pin down "queer" throughout history </w:delText>
        </w:r>
      </w:del>
      <w:r>
        <w:t>have the effect of normalizing (and therefore evacuating) queerness: "to produce queerness as an object of our scrutiny would mean the end of queering itself" (</w:t>
      </w:r>
      <w:ins w:id="475" w:author="Filipa  Calado" w:date="2021-11-19T12:31:00Z">
        <w:r w:rsidR="00EF2F55">
          <w:t xml:space="preserve">p. </w:t>
        </w:r>
      </w:ins>
      <w:ins w:id="476" w:author="Filipa  Calado" w:date="2021-11-19T12:33:00Z">
        <w:r w:rsidR="00EF2F55">
          <w:t xml:space="preserve">1609, </w:t>
        </w:r>
      </w:ins>
      <w:del w:id="477" w:author="Filipa  Calado" w:date="2021-11-19T12:31:00Z">
        <w:r w:rsidDel="00EF2F55">
          <w:delText xml:space="preserve">2005, </w:delText>
        </w:r>
      </w:del>
      <w:r>
        <w:t xml:space="preserve">1608). In response to this "unhistoricist" position, Valerie Traub </w:t>
      </w:r>
      <w:del w:id="478" w:author="Filipa  Calado" w:date="2021-11-19T12:34:00Z">
        <w:r w:rsidDel="00EF2F55">
          <w:lastRenderedPageBreak/>
          <w:delText xml:space="preserve">argues </w:delText>
        </w:r>
      </w:del>
      <w:ins w:id="479" w:author="Filipa  Calado" w:date="2021-11-19T12:34:00Z">
        <w:r w:rsidR="00EF2F55">
          <w:t xml:space="preserve">maintains </w:t>
        </w:r>
      </w:ins>
      <w:r>
        <w:t xml:space="preserve">that "queer" </w:t>
      </w:r>
      <w:ins w:id="480" w:author="Filipa  Calado" w:date="2021-11-19T12:34:00Z">
        <w:r w:rsidR="00EF2F55">
          <w:t xml:space="preserve">depends on historical specificity: </w:t>
        </w:r>
      </w:ins>
      <w:del w:id="481" w:author="Filipa  Calado" w:date="2021-11-19T12:34:00Z">
        <w:r w:rsidDel="00EF2F55">
          <w:delText>would lose its value if applied ahistorically:</w:delText>
        </w:r>
      </w:del>
    </w:p>
    <w:p w14:paraId="0E424370" w14:textId="77777777" w:rsidR="00453A62" w:rsidRDefault="00C22B6B">
      <w:pPr>
        <w:pStyle w:val="Quotations"/>
        <w:pPrChange w:id="482" w:author="Filipa  Calado" w:date="2021-11-19T12:39:00Z">
          <w:pPr>
            <w:pStyle w:val="Quotations"/>
            <w:spacing w:line="480" w:lineRule="auto"/>
          </w:pPr>
        </w:pPrChange>
      </w:pPr>
      <w:r>
        <w:t>Queer's free-floating, endlessly mobile, and infinitely subversive capacities may be strengths–allowing queer to accomplish strategic maneuvers that no other concept does–but its principled imprecision implies analytic limitations… if queer is intelligible only in relation to its social norms, and if the concept of normality itself is of relatively recent vintage (Locherie), then the relations between queer and the changing configurations of gender and sexuality need to be defined and redefined. Traub, 2013, p. 33</w:t>
      </w:r>
    </w:p>
    <w:p w14:paraId="1F21C7A0" w14:textId="6A7F2987" w:rsidR="00453A62" w:rsidRDefault="00C22B6B">
      <w:pPr>
        <w:pStyle w:val="Textbody"/>
        <w:spacing w:line="480" w:lineRule="auto"/>
      </w:pPr>
      <w:r>
        <w:t>According to Traub and the historicists, queerness requires historical specificity in order to be legible.</w:t>
      </w:r>
      <w:ins w:id="483" w:author="Filipa  Calado" w:date="2021-11-19T12:34:00Z">
        <w:r w:rsidR="00EF2F55">
          <w:t xml:space="preserve"> </w:t>
        </w:r>
      </w:ins>
      <w:ins w:id="484" w:author="Filipa  Calado" w:date="2021-11-19T12:35:00Z">
        <w:r w:rsidR="00EF2F55">
          <w:t>If applied ahistorically, the</w:t>
        </w:r>
      </w:ins>
      <w:ins w:id="485" w:author="Filipa  Calado" w:date="2021-11-19T12:34:00Z">
        <w:r w:rsidR="00EF2F55">
          <w:t xml:space="preserve"> term “queer” would lose its value</w:t>
        </w:r>
      </w:ins>
      <w:ins w:id="486" w:author="Filipa  Calado" w:date="2021-11-19T12:35:00Z">
        <w:r w:rsidR="00EF2F55">
          <w:t>. Th</w:t>
        </w:r>
      </w:ins>
      <w:ins w:id="487" w:author="Filipa  Calado" w:date="2021-11-19T12:36:00Z">
        <w:r w:rsidR="00EF2F55">
          <w:t xml:space="preserve">e methodology that </w:t>
        </w:r>
      </w:ins>
      <w:ins w:id="488" w:author="Filipa  Calado" w:date="2021-11-19T12:35:00Z">
        <w:r w:rsidR="00EF2F55">
          <w:t>trace</w:t>
        </w:r>
      </w:ins>
      <w:ins w:id="489" w:author="Filipa  Calado" w:date="2021-11-19T12:36:00Z">
        <w:r w:rsidR="00EF2F55">
          <w:t>s</w:t>
        </w:r>
      </w:ins>
      <w:ins w:id="490" w:author="Filipa  Calado" w:date="2021-11-19T12:35:00Z">
        <w:r w:rsidR="00EF2F55">
          <w:t xml:space="preserve"> the significance of “queer”</w:t>
        </w:r>
      </w:ins>
      <w:ins w:id="491" w:author="Filipa  Calado" w:date="2021-11-19T12:37:00Z">
        <w:r w:rsidR="00EF2F55">
          <w:t xml:space="preserve"> across time</w:t>
        </w:r>
      </w:ins>
      <w:ins w:id="492" w:author="Filipa  Calado" w:date="2021-11-19T12:35:00Z">
        <w:r w:rsidR="00EF2F55">
          <w:t xml:space="preserve"> aligns the historicists with the restor</w:t>
        </w:r>
      </w:ins>
      <w:ins w:id="493" w:author="Filipa  Calado" w:date="2021-11-19T12:36:00Z">
        <w:r w:rsidR="00EF2F55">
          <w:t>ative impulse</w:t>
        </w:r>
      </w:ins>
      <w:ins w:id="494" w:author="Filipa  Calado" w:date="2021-11-19T12:37:00Z">
        <w:r w:rsidR="00EF2F55">
          <w:t xml:space="preserve"> in Textual Scholarship</w:t>
        </w:r>
      </w:ins>
      <w:ins w:id="495" w:author="Filipa  Calado" w:date="2021-11-19T12:36:00Z">
        <w:r w:rsidR="00EF2F55">
          <w:t xml:space="preserve">, while the </w:t>
        </w:r>
      </w:ins>
      <w:ins w:id="496" w:author="Filipa  Calado" w:date="2021-11-19T12:38:00Z">
        <w:r w:rsidR="00EF2F55">
          <w:t xml:space="preserve">unhistoricist </w:t>
        </w:r>
      </w:ins>
      <w:ins w:id="497" w:author="Filipa  Calado" w:date="2021-11-19T12:36:00Z">
        <w:r w:rsidR="00EF2F55">
          <w:t>refusal to circumscribe such a definition</w:t>
        </w:r>
      </w:ins>
      <w:ins w:id="498" w:author="Filipa  Calado" w:date="2021-11-19T12:38:00Z">
        <w:r w:rsidR="00EF2F55">
          <w:t xml:space="preserve"> recalls the</w:t>
        </w:r>
      </w:ins>
      <w:ins w:id="499" w:author="Filipa  Calado" w:date="2021-11-19T12:37:00Z">
        <w:r w:rsidR="00EF2F55">
          <w:t xml:space="preserve"> productive approach.</w:t>
        </w:r>
      </w:ins>
    </w:p>
    <w:p w14:paraId="6DF417D8" w14:textId="4845F969" w:rsidR="00453A62" w:rsidDel="009C2F54" w:rsidRDefault="00C22B6B">
      <w:pPr>
        <w:pStyle w:val="Textbody"/>
        <w:spacing w:line="480" w:lineRule="auto"/>
        <w:ind w:firstLine="567"/>
        <w:rPr>
          <w:del w:id="500" w:author="Filipa  Calado" w:date="2021-11-19T12:43:00Z"/>
        </w:rPr>
        <w:pPrChange w:id="501" w:author="Filipa  Calado" w:date="2021-11-19T12:37:00Z">
          <w:pPr>
            <w:pStyle w:val="Textbody"/>
            <w:spacing w:line="480" w:lineRule="auto"/>
          </w:pPr>
        </w:pPrChange>
      </w:pPr>
      <w:r>
        <w:t xml:space="preserve">Heather Love refocuses this </w:t>
      </w:r>
      <w:ins w:id="502" w:author="Filipa  Calado" w:date="2021-11-19T12:39:00Z">
        <w:r w:rsidR="00402B78">
          <w:t xml:space="preserve">methodological </w:t>
        </w:r>
      </w:ins>
      <w:r>
        <w:t xml:space="preserve">debate to examine </w:t>
      </w:r>
      <w:ins w:id="503" w:author="Filipa  Calado" w:date="2021-11-19T12:39:00Z">
        <w:r w:rsidR="00402B78">
          <w:t xml:space="preserve">closely </w:t>
        </w:r>
      </w:ins>
      <w:r>
        <w:t>the relationship between the critic and the object of study. Love makes the argument that</w:t>
      </w:r>
      <w:ins w:id="504" w:author="Filipa  Calado" w:date="2021-11-19T12:40:00Z">
        <w:r w:rsidR="00402B78">
          <w:t>, although</w:t>
        </w:r>
      </w:ins>
      <w:del w:id="505" w:author="Filipa  Calado" w:date="2021-11-19T12:40:00Z">
        <w:r w:rsidDel="00402B78">
          <w:delText>, ultimately,</w:delText>
        </w:r>
      </w:del>
      <w:r>
        <w:t xml:space="preserve"> the queer historian cannot validate the queerness of the past</w:t>
      </w:r>
      <w:ins w:id="506" w:author="Filipa  Calado" w:date="2021-11-19T12:41:00Z">
        <w:r w:rsidR="00402B78">
          <w:t xml:space="preserve">, </w:t>
        </w:r>
      </w:ins>
      <w:del w:id="507" w:author="Filipa  Calado" w:date="2021-11-19T12:40:00Z">
        <w:r w:rsidDel="00402B78">
          <w:delText xml:space="preserve">. However, although queer subjects fail to fit within contemporary conceptions of identity and desire, </w:delText>
        </w:r>
      </w:del>
      <w:r>
        <w:t xml:space="preserve">the project of queer history </w:t>
      </w:r>
      <w:ins w:id="508" w:author="Filipa  Calado" w:date="2021-11-19T12:40:00Z">
        <w:r w:rsidR="00402B78">
          <w:t xml:space="preserve">must </w:t>
        </w:r>
      </w:ins>
      <w:r>
        <w:t>continue</w:t>
      </w:r>
      <w:del w:id="509" w:author="Filipa  Calado" w:date="2021-11-19T12:40:00Z">
        <w:r w:rsidDel="00402B78">
          <w:delText>s</w:delText>
        </w:r>
      </w:del>
      <w:r>
        <w:t>. Love explains that "Queer history has been an education in absence: the experience of social refusal and of the denigration of homosexual love has taught us the lessons of solitude and heartbreak" (Love, 2009, p. 52). Her methodology takes negative affects like shame, anger, disgust, hatred, disappointment as phenomena that cannot be resolved, recuperated, or rescued by the queer historian</w:t>
      </w:r>
      <w:ins w:id="510" w:author="Filipa  Calado" w:date="2021-11-19T12:41:00Z">
        <w:r w:rsidR="00402B78">
          <w:t>, because queer subjects will always fail to fit within contemporary conceptions of identity and desire</w:t>
        </w:r>
      </w:ins>
      <w:r>
        <w:t xml:space="preserve">. Rather than attempt </w:t>
      </w:r>
      <w:ins w:id="511" w:author="Filipa  Calado" w:date="2021-11-19T12:41:00Z">
        <w:r w:rsidR="00402B78">
          <w:t>“</w:t>
        </w:r>
      </w:ins>
      <w:r>
        <w:t>fix</w:t>
      </w:r>
      <w:ins w:id="512" w:author="Filipa  Calado" w:date="2021-11-19T12:41:00Z">
        <w:r w:rsidR="00402B78">
          <w:t>”</w:t>
        </w:r>
      </w:ins>
      <w:r>
        <w:t xml:space="preserve"> the past, </w:t>
      </w:r>
      <w:ins w:id="513" w:author="Filipa  Calado" w:date="2021-11-19T12:41:00Z">
        <w:r w:rsidR="00402B78">
          <w:t xml:space="preserve">however, </w:t>
        </w:r>
      </w:ins>
      <w:r>
        <w:t>Love offers the methodology of "feeling backward," an accounting of "the social, psychic, and corporeal effects of homophobia" (</w:t>
      </w:r>
      <w:del w:id="514" w:author="Filipa  Calado" w:date="2021-11-19T12:42:00Z">
        <w:r w:rsidDel="009C2F54">
          <w:delText xml:space="preserve">Love, 2009, </w:delText>
        </w:r>
      </w:del>
      <w:r>
        <w:t xml:space="preserve">p. 2). By "feeling backward," Love is interested in exploring the way that subjects turn away or refuse the critic's attempt to "redeem" or "rescue" them: She </w:t>
      </w:r>
      <w:del w:id="515" w:author="Filipa  Calado" w:date="2021-11-19T12:42:00Z">
        <w:r w:rsidDel="009C2F54">
          <w:delText xml:space="preserve">gives </w:delText>
        </w:r>
      </w:del>
      <w:ins w:id="516" w:author="Filipa  Calado" w:date="2021-11-19T12:42:00Z">
        <w:r w:rsidR="009C2F54">
          <w:t>explains with</w:t>
        </w:r>
      </w:ins>
      <w:del w:id="517" w:author="Filipa  Calado" w:date="2021-11-19T12:42:00Z">
        <w:r w:rsidDel="009C2F54">
          <w:delText>the example of</w:delText>
        </w:r>
      </w:del>
      <w:r>
        <w:t xml:space="preserve"> the myth of Orpheus and Eurydice, pointing out that Orpheus </w:t>
      </w:r>
      <w:r>
        <w:rPr>
          <w:rStyle w:val="Emphasis"/>
        </w:rPr>
        <w:t>prefers</w:t>
      </w:r>
      <w:r>
        <w:t xml:space="preserve"> to behold Eurydice in the darkness of the Underworld rather than in the sunlight</w:t>
      </w:r>
      <w:ins w:id="518" w:author="Filipa  Calado" w:date="2021-11-19T12:42:00Z">
        <w:r w:rsidR="009C2F54">
          <w:t>.</w:t>
        </w:r>
      </w:ins>
      <w:r>
        <w:t xml:space="preserve"> </w:t>
      </w:r>
      <w:r>
        <w:rPr>
          <w:rStyle w:val="FootnoteReference"/>
        </w:rPr>
        <w:footnoteReference w:id="2"/>
      </w:r>
      <w:del w:id="519" w:author="Filipa  Calado" w:date="2021-11-19T12:42:00Z">
        <w:r w:rsidDel="009C2F54">
          <w:delText>.</w:delText>
        </w:r>
      </w:del>
      <w:r>
        <w:t xml:space="preserve"> </w:t>
      </w:r>
      <w:del w:id="520" w:author="Filipa  Calado" w:date="2021-11-19T12:43:00Z">
        <w:r w:rsidDel="009C2F54">
          <w:delText>Love explains that this</w:delText>
        </w:r>
      </w:del>
      <w:ins w:id="521" w:author="Filipa  Calado" w:date="2021-11-19T12:43:00Z">
        <w:r w:rsidR="009C2F54">
          <w:t>This</w:t>
        </w:r>
      </w:ins>
      <w:r>
        <w:t xml:space="preserve"> is a crucial lesson for queer critics</w:t>
      </w:r>
      <w:ins w:id="522" w:author="Filipa  Calado" w:date="2021-11-19T12:43:00Z">
        <w:r w:rsidR="009C2F54">
          <w:t>: “</w:t>
        </w:r>
      </w:ins>
      <w:del w:id="523" w:author="Filipa  Calado" w:date="2021-11-19T12:43:00Z">
        <w:r w:rsidDel="009C2F54">
          <w:delText>:</w:delText>
        </w:r>
      </w:del>
    </w:p>
    <w:p w14:paraId="4843A7B0" w14:textId="1E23DC16" w:rsidR="00453A62" w:rsidDel="009C2F54" w:rsidRDefault="00C22B6B">
      <w:pPr>
        <w:pStyle w:val="Textbody"/>
        <w:spacing w:line="480" w:lineRule="auto"/>
        <w:ind w:firstLine="567"/>
        <w:rPr>
          <w:del w:id="524" w:author="Filipa  Calado" w:date="2021-11-19T12:43:00Z"/>
        </w:rPr>
        <w:pPrChange w:id="525" w:author="Filipa  Calado" w:date="2021-11-19T12:43:00Z">
          <w:pPr>
            <w:pStyle w:val="Quotations"/>
            <w:spacing w:line="480" w:lineRule="auto"/>
          </w:pPr>
        </w:pPrChange>
      </w:pPr>
      <w:r>
        <w:t xml:space="preserve">[Eurydice's] specific attraction for queer </w:t>
      </w:r>
      <w:r>
        <w:lastRenderedPageBreak/>
        <w:t>subjects is an effect, I want to argue, of a historical experience of love as bound up with loss. To recognize Eurydice as desirable in her turn away is a way of identifying through that loss</w:t>
      </w:r>
      <w:del w:id="526" w:author="Filipa  Calado" w:date="2021-11-19T12:43:00Z">
        <w:r w:rsidDel="009C2F54">
          <w:delText xml:space="preserve">. Such an approach would be consistent with an important aspect of contemporary queer politics, which has tended to define community not as constituted by a shared set of traits, but rather as emerging from a shared experience of social violence. </w:delText>
        </w:r>
      </w:del>
      <w:ins w:id="527" w:author="Filipa  Calado" w:date="2021-11-19T12:43:00Z">
        <w:r w:rsidR="009C2F54">
          <w:t>” (</w:t>
        </w:r>
      </w:ins>
      <w:r>
        <w:t>Love, 2009, p. 51</w:t>
      </w:r>
      <w:ins w:id="528" w:author="Filipa  Calado" w:date="2021-11-19T12:43:00Z">
        <w:r w:rsidR="009C2F54">
          <w:t xml:space="preserve">). </w:t>
        </w:r>
      </w:ins>
    </w:p>
    <w:p w14:paraId="6684EC44" w14:textId="77777777" w:rsidR="00453A62" w:rsidRDefault="00C22B6B">
      <w:pPr>
        <w:pStyle w:val="Textbody"/>
        <w:spacing w:line="480" w:lineRule="auto"/>
        <w:ind w:firstLine="567"/>
        <w:pPrChange w:id="529" w:author="Filipa  Calado" w:date="2021-11-19T12:43:00Z">
          <w:pPr>
            <w:pStyle w:val="Textbody"/>
            <w:spacing w:line="480" w:lineRule="auto"/>
          </w:pPr>
        </w:pPrChange>
      </w:pPr>
      <w:r>
        <w:t>Although Orpheus intends to rescue her, bringing Eurydice into the light of day would transform her into something fully accessible, and therefore less desirable.</w:t>
      </w:r>
    </w:p>
    <w:p w14:paraId="1468EB09" w14:textId="7BDBADA4" w:rsidR="00453A62" w:rsidDel="009C2F54" w:rsidRDefault="009C2F54">
      <w:pPr>
        <w:pStyle w:val="Textbody"/>
        <w:spacing w:line="480" w:lineRule="auto"/>
        <w:ind w:left="360"/>
        <w:rPr>
          <w:del w:id="530" w:author="Filipa  Calado" w:date="2021-11-19T12:43:00Z"/>
        </w:rPr>
      </w:pPr>
      <w:bookmarkStart w:id="531" w:name="org5d47741"/>
      <w:bookmarkStart w:id="532" w:name="OrgXref.org5d47741"/>
      <w:bookmarkEnd w:id="531"/>
      <w:ins w:id="533" w:author="Filipa  Calado" w:date="2021-11-19T12:44:00Z">
        <w:r>
          <w:rPr>
            <w:rStyle w:val="OrgDone"/>
          </w:rPr>
          <w:tab/>
        </w:r>
      </w:ins>
      <w:del w:id="534" w:author="Filipa  Calado" w:date="2021-11-19T12:43:00Z">
        <w:r w:rsidR="00C22B6B" w:rsidDel="009C2F54">
          <w:rPr>
            <w:rStyle w:val="OrgDone"/>
          </w:rPr>
          <w:delText>DONE</w:delText>
        </w:r>
        <w:r w:rsidR="00C22B6B" w:rsidDel="009C2F54">
          <w:delText xml:space="preserve"> what TEI will allow me to do &amp; 'queer form'</w:delText>
        </w:r>
        <w:bookmarkEnd w:id="532"/>
      </w:del>
    </w:p>
    <w:p w14:paraId="180D7530" w14:textId="5AF1423C" w:rsidR="00453A62" w:rsidRDefault="00C22B6B">
      <w:pPr>
        <w:pStyle w:val="Textbody"/>
        <w:spacing w:line="480" w:lineRule="auto"/>
      </w:pPr>
      <w:r>
        <w:t>Like Textual Scholarship, the field of Queer Historiography is plagued by the problem of what to do with the past. The</w:t>
      </w:r>
      <w:ins w:id="535" w:author="Filipa  Calado" w:date="2021-11-19T12:44:00Z">
        <w:r w:rsidR="009C2F54">
          <w:t xml:space="preserve"> </w:t>
        </w:r>
      </w:ins>
      <w:ins w:id="536" w:author="Filipa  Calado" w:date="2021-11-19T14:17:00Z">
        <w:r w:rsidR="008C3E8C">
          <w:t>critic’s</w:t>
        </w:r>
      </w:ins>
      <w:r>
        <w:t xml:space="preserve"> impulse </w:t>
      </w:r>
      <w:del w:id="537" w:author="Filipa  Calado" w:date="2021-11-19T12:44:00Z">
        <w:r w:rsidDel="009C2F54">
          <w:delText xml:space="preserve">that Love describes of the queer theorist </w:delText>
        </w:r>
      </w:del>
      <w:r>
        <w:t xml:space="preserve">to "rescue" queer figures evokes Tanselle's aim to recover the ideal text in scholarly editing. Love, however, </w:t>
      </w:r>
      <w:del w:id="538" w:author="Filipa  Calado" w:date="2021-11-19T12:45:00Z">
        <w:r w:rsidDel="009C2F54">
          <w:delText xml:space="preserve">knows </w:delText>
        </w:r>
      </w:del>
      <w:ins w:id="539" w:author="Filipa  Calado" w:date="2021-11-19T12:45:00Z">
        <w:r w:rsidR="009C2F54">
          <w:t xml:space="preserve">asserts that </w:t>
        </w:r>
      </w:ins>
      <w:r>
        <w:t>this rescue is impossible:</w:t>
      </w:r>
    </w:p>
    <w:p w14:paraId="57557FC3" w14:textId="77777777" w:rsidR="00453A62" w:rsidRDefault="00C22B6B">
      <w:pPr>
        <w:pStyle w:val="Quotations"/>
        <w:pPrChange w:id="540" w:author="Filipa  Calado" w:date="2021-11-19T12:44:00Z">
          <w:pPr>
            <w:pStyle w:val="Quotations"/>
            <w:spacing w:line="480" w:lineRule="auto"/>
          </w:pPr>
        </w:pPrChange>
      </w:pPr>
      <w:r>
        <w:t>Such is the relation of the queer historian to the past: we cannot help wanting to save the figures from the past, but this mission is doomed to fail. In part, this is because the dead are gone for good; in part, because the queer past is even more remote, more deeply marked by power's claw… Such a rescue effort can only take place under the shadow of loss and in the name of loss; success would constitute failure. Love, 2009, p. 51</w:t>
      </w:r>
    </w:p>
    <w:p w14:paraId="06134711" w14:textId="577307C5" w:rsidR="00453A62" w:rsidDel="00257F46" w:rsidRDefault="00C22B6B">
      <w:pPr>
        <w:pStyle w:val="Textbody"/>
        <w:spacing w:line="480" w:lineRule="auto"/>
        <w:rPr>
          <w:del w:id="541" w:author="Filipa  Calado" w:date="2021-11-19T14:30:00Z"/>
        </w:rPr>
      </w:pPr>
      <w:r>
        <w:t xml:space="preserve">Taking this impossibility as inspiration, one </w:t>
      </w:r>
      <w:del w:id="542" w:author="Filipa  Calado" w:date="2021-11-19T14:17:00Z">
        <w:r w:rsidDel="008C3E8C">
          <w:delText xml:space="preserve">might </w:delText>
        </w:r>
      </w:del>
      <w:ins w:id="543" w:author="Filipa  Calado" w:date="2021-11-19T14:17:00Z">
        <w:r w:rsidR="008C3E8C">
          <w:t xml:space="preserve">may </w:t>
        </w:r>
      </w:ins>
      <w:r>
        <w:t xml:space="preserve">rethink how to preserve the queer textual inheritance. Accepting queerness as something that eludes containment </w:t>
      </w:r>
      <w:del w:id="544" w:author="Filipa  Calado" w:date="2021-11-19T14:18:00Z">
        <w:r w:rsidDel="008C3E8C">
          <w:delText>may encourage</w:delText>
        </w:r>
      </w:del>
      <w:ins w:id="545" w:author="Filipa  Calado" w:date="2021-11-19T14:18:00Z">
        <w:r w:rsidR="008C3E8C">
          <w:t>compels</w:t>
        </w:r>
      </w:ins>
      <w:r>
        <w:t xml:space="preserve"> the critic to </w:t>
      </w:r>
      <w:del w:id="546" w:author="Filipa  Calado" w:date="2021-11-19T14:18:00Z">
        <w:r w:rsidDel="008C3E8C">
          <w:delText xml:space="preserve">plumb </w:delText>
        </w:r>
      </w:del>
      <w:ins w:id="547" w:author="Filipa  Calado" w:date="2021-11-19T14:18:00Z">
        <w:r w:rsidR="008C3E8C">
          <w:t xml:space="preserve">explore </w:t>
        </w:r>
      </w:ins>
      <w:r>
        <w:t xml:space="preserve">how queerness </w:t>
      </w:r>
      <w:del w:id="548" w:author="Filipa  Calado" w:date="2021-11-19T14:18:00Z">
        <w:r w:rsidDel="008C3E8C">
          <w:delText xml:space="preserve">continues to </w:delText>
        </w:r>
      </w:del>
      <w:del w:id="549" w:author="Filipa  Calado" w:date="2021-11-19T14:17:00Z">
        <w:r w:rsidDel="008C3E8C">
          <w:delText>escaoe</w:delText>
        </w:r>
      </w:del>
      <w:ins w:id="550" w:author="Filipa  Calado" w:date="2021-11-19T14:17:00Z">
        <w:r w:rsidR="008C3E8C">
          <w:t>escape</w:t>
        </w:r>
      </w:ins>
      <w:ins w:id="551" w:author="Filipa  Calado" w:date="2021-11-19T14:18:00Z">
        <w:r w:rsidR="008C3E8C">
          <w:t>s</w:t>
        </w:r>
      </w:ins>
      <w:r>
        <w:t xml:space="preserve"> </w:t>
      </w:r>
      <w:del w:id="552" w:author="Filipa  Calado" w:date="2021-11-19T14:18:00Z">
        <w:r w:rsidDel="008C3E8C">
          <w:delText xml:space="preserve">critical </w:delText>
        </w:r>
      </w:del>
      <w:ins w:id="553" w:author="Filipa  Calado" w:date="2021-11-19T14:19:00Z">
        <w:r w:rsidR="008C3E8C">
          <w:t>certain kind</w:t>
        </w:r>
      </w:ins>
      <w:ins w:id="554" w:author="Filipa  Calado" w:date="2021-11-19T14:26:00Z">
        <w:r w:rsidR="008C3E8C">
          <w:t>s</w:t>
        </w:r>
      </w:ins>
      <w:ins w:id="555" w:author="Filipa  Calado" w:date="2021-11-19T14:19:00Z">
        <w:r w:rsidR="008C3E8C">
          <w:t xml:space="preserve"> of</w:t>
        </w:r>
      </w:ins>
      <w:ins w:id="556" w:author="Filipa  Calado" w:date="2021-11-19T14:18:00Z">
        <w:r w:rsidR="008C3E8C">
          <w:t xml:space="preserve"> </w:t>
        </w:r>
      </w:ins>
      <w:r>
        <w:t>analys</w:t>
      </w:r>
      <w:ins w:id="557" w:author="Filipa  Calado" w:date="2021-11-19T14:26:00Z">
        <w:r w:rsidR="008C3E8C">
          <w:t>e</w:t>
        </w:r>
      </w:ins>
      <w:del w:id="558" w:author="Filipa  Calado" w:date="2021-11-19T14:26:00Z">
        <w:r w:rsidDel="008C3E8C">
          <w:delText>i</w:delText>
        </w:r>
      </w:del>
      <w:r>
        <w:t xml:space="preserve">s. Love suggests </w:t>
      </w:r>
      <w:del w:id="559" w:author="Filipa  Calado" w:date="2021-11-19T14:19:00Z">
        <w:r w:rsidDel="008C3E8C">
          <w:delText xml:space="preserve">one possibility: </w:delText>
        </w:r>
      </w:del>
      <w:r>
        <w:t xml:space="preserve">"a mode of historiography that recognizes the inevitability of a 'play of recognitions' but that also sees these recognitions not as consoling but as shattering" (Love, 2009, p. 45). By "play of recognitions," Love </w:t>
      </w:r>
      <w:ins w:id="560" w:author="Filipa  Calado" w:date="2021-11-19T14:20:00Z">
        <w:r w:rsidR="008C3E8C">
          <w:t xml:space="preserve">means </w:t>
        </w:r>
      </w:ins>
      <w:ins w:id="561" w:author="Filipa  Calado" w:date="2021-11-19T14:22:00Z">
        <w:r w:rsidR="008C3E8C">
          <w:t xml:space="preserve">the </w:t>
        </w:r>
      </w:ins>
      <w:ins w:id="562" w:author="Filipa  Calado" w:date="2021-11-19T14:21:00Z">
        <w:r w:rsidR="008C3E8C">
          <w:t xml:space="preserve">inevitable </w:t>
        </w:r>
      </w:ins>
      <w:del w:id="563" w:author="Filipa  Calado" w:date="2021-11-19T14:21:00Z">
        <w:r w:rsidDel="008C3E8C">
          <w:delText xml:space="preserve">means the critic's </w:delText>
        </w:r>
      </w:del>
      <w:r>
        <w:t xml:space="preserve">"search for roots and resemblances" </w:t>
      </w:r>
      <w:ins w:id="564" w:author="Filipa  Calado" w:date="2021-11-19T14:22:00Z">
        <w:r w:rsidR="008C3E8C">
          <w:t xml:space="preserve">enacted by the critic when she encounters </w:t>
        </w:r>
      </w:ins>
      <w:del w:id="565" w:author="Filipa  Calado" w:date="2021-11-19T14:22:00Z">
        <w:r w:rsidDel="008C3E8C">
          <w:delText xml:space="preserve">in </w:delText>
        </w:r>
      </w:del>
      <w:ins w:id="566" w:author="Filipa  Calado" w:date="2021-11-19T14:25:00Z">
        <w:r w:rsidR="008C3E8C">
          <w:t xml:space="preserve">queer </w:t>
        </w:r>
      </w:ins>
      <w:del w:id="567" w:author="Filipa  Calado" w:date="2021-11-19T14:25:00Z">
        <w:r w:rsidDel="008C3E8C">
          <w:delText xml:space="preserve">the subject </w:delText>
        </w:r>
      </w:del>
      <w:r>
        <w:t xml:space="preserve">matter (p. 45). </w:t>
      </w:r>
      <w:del w:id="568" w:author="Filipa  Calado" w:date="2021-11-19T14:22:00Z">
        <w:r w:rsidDel="008C3E8C">
          <w:delText xml:space="preserve">Her </w:delText>
        </w:r>
      </w:del>
      <w:ins w:id="569" w:author="Filipa  Calado" w:date="2021-11-19T14:26:00Z">
        <w:r w:rsidR="008C3E8C">
          <w:t>This method of</w:t>
        </w:r>
      </w:ins>
      <w:del w:id="570" w:author="Filipa  Calado" w:date="2021-11-19T14:26:00Z">
        <w:r w:rsidDel="008C3E8C">
          <w:delText>method of</w:delText>
        </w:r>
      </w:del>
      <w:r>
        <w:t xml:space="preserve"> </w:t>
      </w:r>
      <w:del w:id="571" w:author="Filipa  Calado" w:date="2021-11-19T14:26:00Z">
        <w:r w:rsidDel="008C3E8C">
          <w:delText>paying attention to</w:delText>
        </w:r>
      </w:del>
      <w:ins w:id="572" w:author="Filipa  Calado" w:date="2021-11-19T14:26:00Z">
        <w:r w:rsidR="008C3E8C">
          <w:t>attending to</w:t>
        </w:r>
      </w:ins>
      <w:r>
        <w:t xml:space="preserve"> elusive affects</w:t>
      </w:r>
      <w:ins w:id="573" w:author="Filipa  Calado" w:date="2021-11-19T14:26:00Z">
        <w:r w:rsidR="008C3E8C">
          <w:t>,</w:t>
        </w:r>
      </w:ins>
      <w:r>
        <w:t xml:space="preserve"> without trying to transform them into something more palatable</w:t>
      </w:r>
      <w:ins w:id="574" w:author="Filipa  Calado" w:date="2021-11-19T14:26:00Z">
        <w:r w:rsidR="008C3E8C">
          <w:t>,</w:t>
        </w:r>
      </w:ins>
      <w:r>
        <w:t xml:space="preserve"> can </w:t>
      </w:r>
      <w:del w:id="575" w:author="Filipa  Calado" w:date="2021-11-19T14:26:00Z">
        <w:r w:rsidDel="008C3E8C">
          <w:delText>also be applied</w:delText>
        </w:r>
      </w:del>
      <w:ins w:id="576" w:author="Filipa  Calado" w:date="2021-11-19T14:26:00Z">
        <w:r w:rsidR="008C3E8C">
          <w:t>apply</w:t>
        </w:r>
      </w:ins>
      <w:r>
        <w:t xml:space="preserve"> </w:t>
      </w:r>
      <w:del w:id="577" w:author="Filipa  Calado" w:date="2021-11-19T14:27:00Z">
        <w:r w:rsidDel="008C3E8C">
          <w:delText xml:space="preserve">within </w:delText>
        </w:r>
      </w:del>
      <w:ins w:id="578" w:author="Filipa  Calado" w:date="2021-11-19T14:27:00Z">
        <w:r w:rsidR="008C3E8C">
          <w:t xml:space="preserve">to </w:t>
        </w:r>
      </w:ins>
      <w:r>
        <w:t xml:space="preserve">digital contexts, and toward productive ends. One may, borrowing from McGann and Samuel's idea of deformance, reconceive textual editing </w:t>
      </w:r>
      <w:del w:id="579" w:author="Filipa  Calado" w:date="2021-11-19T14:28:00Z">
        <w:r w:rsidDel="00257F46">
          <w:delText xml:space="preserve">of queer material </w:delText>
        </w:r>
      </w:del>
      <w:r>
        <w:t>as a formal experiment</w:t>
      </w:r>
      <w:ins w:id="580" w:author="Filipa  Calado" w:date="2021-11-19T14:31:00Z">
        <w:r w:rsidR="00257F46">
          <w:t xml:space="preserve">. TEI, for example, can be used to </w:t>
        </w:r>
      </w:ins>
      <w:del w:id="581" w:author="Filipa  Calado" w:date="2021-11-19T14:31:00Z">
        <w:r w:rsidDel="00257F46">
          <w:delText xml:space="preserve">. Specifically, </w:delText>
        </w:r>
      </w:del>
      <w:del w:id="582" w:author="Filipa  Calado" w:date="2021-11-19T14:28:00Z">
        <w:r w:rsidDel="00257F46">
          <w:delText>to</w:delText>
        </w:r>
      </w:del>
      <w:del w:id="583" w:author="Filipa  Calado" w:date="2021-11-19T14:31:00Z">
        <w:r w:rsidDel="00257F46">
          <w:delText xml:space="preserve"> </w:delText>
        </w:r>
      </w:del>
      <w:del w:id="584" w:author="Filipa  Calado" w:date="2021-11-19T14:28:00Z">
        <w:r w:rsidDel="00257F46">
          <w:delText>explore the way that</w:delText>
        </w:r>
      </w:del>
      <w:ins w:id="585" w:author="Filipa  Calado" w:date="2021-11-19T14:31:00Z">
        <w:r w:rsidR="00257F46">
          <w:t>e</w:t>
        </w:r>
      </w:ins>
      <w:ins w:id="586" w:author="Filipa  Calado" w:date="2021-11-19T14:28:00Z">
        <w:r w:rsidR="00257F46">
          <w:t>xplore how</w:t>
        </w:r>
      </w:ins>
      <w:r>
        <w:t xml:space="preserve"> electronic editing tools impose new formal structures </w:t>
      </w:r>
      <w:del w:id="587" w:author="Filipa  Calado" w:date="2021-11-19T14:29:00Z">
        <w:r w:rsidDel="00257F46">
          <w:delText xml:space="preserve">and configurations </w:delText>
        </w:r>
      </w:del>
      <w:r>
        <w:t xml:space="preserve">on queer subject matter. </w:t>
      </w:r>
      <w:ins w:id="588" w:author="Filipa  Calado" w:date="2021-11-19T14:56:00Z">
        <w:r w:rsidR="00366660">
          <w:t>This allows one to take the attempt at recovery</w:t>
        </w:r>
      </w:ins>
      <w:ins w:id="589" w:author="Filipa  Calado" w:date="2021-11-19T14:58:00Z">
        <w:r w:rsidR="00366660">
          <w:t xml:space="preserve"> and, rather than aim for resolution, </w:t>
        </w:r>
      </w:ins>
      <w:ins w:id="590" w:author="Filipa  Calado" w:date="2021-11-19T14:57:00Z">
        <w:r w:rsidR="00366660">
          <w:t>multiply</w:t>
        </w:r>
      </w:ins>
      <w:ins w:id="591" w:author="Filipa  Calado" w:date="2021-11-19T14:59:00Z">
        <w:r w:rsidR="009D7E54">
          <w:t xml:space="preserve"> the</w:t>
        </w:r>
      </w:ins>
      <w:ins w:id="592" w:author="Filipa  Calado" w:date="2021-11-19T14:57:00Z">
        <w:r w:rsidR="00366660">
          <w:t xml:space="preserve"> potential </w:t>
        </w:r>
      </w:ins>
      <w:ins w:id="593" w:author="Filipa  Calado" w:date="2021-11-19T14:59:00Z">
        <w:r w:rsidR="009D7E54">
          <w:t>readings</w:t>
        </w:r>
      </w:ins>
      <w:ins w:id="594" w:author="Filipa  Calado" w:date="2021-11-19T14:57:00Z">
        <w:r w:rsidR="00366660">
          <w:t xml:space="preserve"> of textual elements. </w:t>
        </w:r>
      </w:ins>
      <w:ins w:id="595" w:author="Filipa  Calado" w:date="2021-11-19T14:32:00Z">
        <w:r w:rsidR="00257F46">
          <w:t xml:space="preserve">Using TEI in this way allows researchers to </w:t>
        </w:r>
      </w:ins>
      <w:del w:id="596" w:author="Filipa  Calado" w:date="2021-11-19T14:32:00Z">
        <w:r w:rsidDel="00257F46">
          <w:delText xml:space="preserve">TEI is one such tool that allows researchers to </w:delText>
        </w:r>
      </w:del>
      <w:del w:id="597" w:author="Filipa  Calado" w:date="2021-11-19T14:30:00Z">
        <w:r w:rsidDel="00257F46">
          <w:delText xml:space="preserve">explore </w:delText>
        </w:r>
      </w:del>
      <w:ins w:id="598" w:author="Filipa  Calado" w:date="2021-11-19T14:32:00Z">
        <w:r w:rsidR="00257F46">
          <w:t>direct</w:t>
        </w:r>
      </w:ins>
      <w:del w:id="599" w:author="Filipa  Calado" w:date="2021-11-19T14:30:00Z">
        <w:r w:rsidDel="00257F46">
          <w:delText>the potential of</w:delText>
        </w:r>
      </w:del>
      <w:r>
        <w:t xml:space="preserve"> </w:t>
      </w:r>
      <w:ins w:id="600" w:author="Filipa  Calado" w:date="2021-11-19T14:32:00Z">
        <w:r w:rsidR="00257F46">
          <w:t xml:space="preserve">“queer </w:t>
        </w:r>
      </w:ins>
      <w:r>
        <w:t>encoding</w:t>
      </w:r>
      <w:ins w:id="601" w:author="Filipa  Calado" w:date="2021-11-19T14:32:00Z">
        <w:r w:rsidR="00257F46">
          <w:t>”</w:t>
        </w:r>
      </w:ins>
      <w:r>
        <w:t xml:space="preserve"> </w:t>
      </w:r>
      <w:ins w:id="602" w:author="Filipa  Calado" w:date="2021-11-19T14:32:00Z">
        <w:r w:rsidR="00257F46">
          <w:t>practice</w:t>
        </w:r>
      </w:ins>
      <w:ins w:id="603" w:author="Filipa  Calado" w:date="2021-11-19T14:59:00Z">
        <w:r w:rsidR="009D7E54">
          <w:t>s</w:t>
        </w:r>
      </w:ins>
      <w:ins w:id="604" w:author="Filipa  Calado" w:date="2021-11-19T14:32:00Z">
        <w:r w:rsidR="00257F46">
          <w:t xml:space="preserve"> toward </w:t>
        </w:r>
      </w:ins>
      <w:ins w:id="605" w:author="Filipa  Calado" w:date="2021-11-19T14:58:00Z">
        <w:r w:rsidR="00366660">
          <w:t>enacting</w:t>
        </w:r>
      </w:ins>
      <w:ins w:id="606" w:author="Filipa  Calado" w:date="2021-11-19T14:33:00Z">
        <w:r w:rsidR="00257F46">
          <w:t xml:space="preserve"> </w:t>
        </w:r>
      </w:ins>
      <w:del w:id="607" w:author="Filipa  Calado" w:date="2021-11-19T14:32:00Z">
        <w:r w:rsidDel="00257F46">
          <w:delText xml:space="preserve">as an exercise in </w:delText>
        </w:r>
      </w:del>
      <w:r>
        <w:t>what Kadji Amin, Amber Jamilla Musser, and Roy Pérez describe as "queer form</w:t>
      </w:r>
      <w:ins w:id="608" w:author="Filipa  Calado" w:date="2021-11-19T14:58:00Z">
        <w:r w:rsidR="00366660">
          <w:t>,” or</w:t>
        </w:r>
      </w:ins>
      <w:del w:id="609" w:author="Filipa  Calado" w:date="2021-11-19T14:58:00Z">
        <w:r w:rsidDel="00366660">
          <w:delText>:"</w:delText>
        </w:r>
      </w:del>
      <w:r>
        <w:t xml:space="preserve"> "the range of formal, aesthetic, and </w:t>
      </w:r>
      <w:r>
        <w:lastRenderedPageBreak/>
        <w:t>sensuous strategies that make difference a little less knowable, visible, and digestible" (</w:t>
      </w:r>
      <w:del w:id="610" w:author="Filipa  Calado" w:date="2021-11-19T14:30:00Z">
        <w:r w:rsidDel="00257F46">
          <w:delText xml:space="preserve">Amin et al, </w:delText>
        </w:r>
      </w:del>
      <w:r>
        <w:t>2017, p. 235).</w:t>
      </w:r>
    </w:p>
    <w:p w14:paraId="2C9A07E1" w14:textId="1C99E7DF" w:rsidR="00453A62" w:rsidRDefault="00C22B6B">
      <w:pPr>
        <w:pStyle w:val="Textbody"/>
        <w:spacing w:line="480" w:lineRule="auto"/>
        <w:pPrChange w:id="611" w:author="Filipa  Calado" w:date="2021-11-19T14:30:00Z">
          <w:pPr>
            <w:pStyle w:val="Textbody"/>
            <w:spacing w:line="480" w:lineRule="auto"/>
            <w:ind w:left="360"/>
          </w:pPr>
        </w:pPrChange>
      </w:pPr>
      <w:bookmarkStart w:id="612" w:name="org4a84479"/>
      <w:bookmarkStart w:id="613" w:name="OrgXref.org4a84479"/>
      <w:bookmarkEnd w:id="612"/>
      <w:del w:id="614" w:author="Filipa  Calado" w:date="2021-11-19T14:30:00Z">
        <w:r w:rsidDel="00257F46">
          <w:rPr>
            <w:rStyle w:val="OrgDone"/>
          </w:rPr>
          <w:delText>DONE</w:delText>
        </w:r>
        <w:r w:rsidDel="00257F46">
          <w:delText xml:space="preserve"> distinguish project of exploring intentions with productive</w:delText>
        </w:r>
      </w:del>
      <w:bookmarkEnd w:id="613"/>
    </w:p>
    <w:p w14:paraId="2C2D1F20" w14:textId="20EB2320" w:rsidR="00453A62" w:rsidDel="004224CF" w:rsidRDefault="00E83EFB">
      <w:pPr>
        <w:pStyle w:val="Textbody"/>
        <w:spacing w:line="480" w:lineRule="auto"/>
        <w:ind w:firstLine="709"/>
        <w:rPr>
          <w:del w:id="615" w:author="Filipa  Calado" w:date="2021-11-19T15:35:00Z"/>
        </w:rPr>
        <w:pPrChange w:id="616" w:author="Filipa  Calado" w:date="2021-11-19T14:30:00Z">
          <w:pPr>
            <w:pStyle w:val="Textbody"/>
            <w:spacing w:line="480" w:lineRule="auto"/>
          </w:pPr>
        </w:pPrChange>
      </w:pPr>
      <w:ins w:id="617" w:author="Filipa  Calado" w:date="2021-11-19T15:22:00Z">
        <w:r>
          <w:t>My work encoding Wilde’s revisions to the manuscript plays against the</w:t>
        </w:r>
      </w:ins>
      <w:del w:id="618" w:author="Filipa  Calado" w:date="2021-11-19T15:17:00Z">
        <w:r w:rsidR="00C22B6B" w:rsidDel="00E83EFB">
          <w:delText xml:space="preserve">Markup with TEI engages </w:delText>
        </w:r>
      </w:del>
      <w:del w:id="619" w:author="Filipa  Calado" w:date="2021-11-19T15:32:00Z">
        <w:r w:rsidR="00C22B6B" w:rsidDel="004224CF">
          <w:delText>a</w:delText>
        </w:r>
      </w:del>
      <w:r w:rsidR="00C22B6B">
        <w:t xml:space="preserve"> longstanding </w:t>
      </w:r>
      <w:ins w:id="620" w:author="Filipa  Calado" w:date="2021-11-19T15:23:00Z">
        <w:r>
          <w:t xml:space="preserve">“recovery” project </w:t>
        </w:r>
      </w:ins>
      <w:del w:id="621" w:author="Filipa  Calado" w:date="2021-11-19T15:23:00Z">
        <w:r w:rsidR="00C22B6B" w:rsidDel="00E83EFB">
          <w:delText xml:space="preserve">debate </w:delText>
        </w:r>
      </w:del>
      <w:r w:rsidR="00C22B6B">
        <w:t xml:space="preserve">about Wilde's </w:t>
      </w:r>
      <w:del w:id="622" w:author="Filipa  Calado" w:date="2021-11-19T14:33:00Z">
        <w:r w:rsidR="00C22B6B" w:rsidDel="00257F46">
          <w:delText>intension</w:delText>
        </w:r>
      </w:del>
      <w:ins w:id="623" w:author="Filipa  Calado" w:date="2021-11-19T15:18:00Z">
        <w:r>
          <w:t xml:space="preserve">intentions as he </w:t>
        </w:r>
      </w:ins>
      <w:ins w:id="624" w:author="Filipa  Calado" w:date="2021-11-19T15:49:00Z">
        <w:r w:rsidR="00204774">
          <w:t>revises</w:t>
        </w:r>
      </w:ins>
      <w:ins w:id="625" w:author="Filipa  Calado" w:date="2021-11-19T15:18:00Z">
        <w:r>
          <w:t xml:space="preserve"> the story into the periodical and book </w:t>
        </w:r>
      </w:ins>
      <w:ins w:id="626" w:author="Filipa  Calado" w:date="2021-11-19T15:32:00Z">
        <w:r w:rsidR="004224CF">
          <w:t>versions</w:t>
        </w:r>
      </w:ins>
      <w:del w:id="627" w:author="Filipa  Calado" w:date="2021-11-19T15:17:00Z">
        <w:r w:rsidR="00C22B6B" w:rsidDel="00E83EFB">
          <w:delText xml:space="preserve"> with revising the story's homoerotic elements</w:delText>
        </w:r>
      </w:del>
      <w:r w:rsidR="00C22B6B">
        <w:t xml:space="preserve">. Textual scholars like Donald Lawler, Joseph Bristow, and Nicolas Ruddick claim that Wilde's </w:t>
      </w:r>
      <w:del w:id="628" w:author="Filipa  Calado" w:date="2021-11-19T15:18:00Z">
        <w:r w:rsidR="00C22B6B" w:rsidDel="00E83EFB">
          <w:delText>changes to the manuscript</w:delText>
        </w:r>
      </w:del>
      <w:ins w:id="629" w:author="Filipa  Calado" w:date="2021-11-19T15:18:00Z">
        <w:r>
          <w:t>revisions</w:t>
        </w:r>
      </w:ins>
      <w:r w:rsidR="00C22B6B">
        <w:t xml:space="preserve"> </w:t>
      </w:r>
      <w:ins w:id="630" w:author="Filipa  Calado" w:date="2021-11-19T15:23:00Z">
        <w:r>
          <w:t xml:space="preserve">work toward the main goal of </w:t>
        </w:r>
      </w:ins>
      <w:del w:id="631" w:author="Filipa  Calado" w:date="2021-11-19T15:23:00Z">
        <w:r w:rsidR="00C22B6B" w:rsidDel="00E83EFB">
          <w:delText xml:space="preserve">fit within a larger project of </w:delText>
        </w:r>
      </w:del>
      <w:r w:rsidR="00C22B6B">
        <w:t>aestheticiz</w:t>
      </w:r>
      <w:ins w:id="632" w:author="Filipa  Calado" w:date="2021-11-19T15:23:00Z">
        <w:r>
          <w:t>ing the text</w:t>
        </w:r>
      </w:ins>
      <w:del w:id="633" w:author="Filipa  Calado" w:date="2021-11-19T15:23:00Z">
        <w:r w:rsidR="00C22B6B" w:rsidDel="00E83EFB">
          <w:delText>ation</w:delText>
        </w:r>
      </w:del>
      <w:del w:id="634" w:author="Filipa  Calado" w:date="2021-11-19T15:18:00Z">
        <w:r w:rsidR="00C22B6B" w:rsidDel="00E83EFB">
          <w:delText xml:space="preserve"> Wilde undertook as he composed and revised the novel</w:delText>
        </w:r>
      </w:del>
      <w:r w:rsidR="00C22B6B">
        <w:t xml:space="preserve">. </w:t>
      </w:r>
      <w:ins w:id="635" w:author="Filipa  Calado" w:date="2021-11-19T15:28:00Z">
        <w:r w:rsidR="004224CF">
          <w:t>Th</w:t>
        </w:r>
      </w:ins>
      <w:ins w:id="636" w:author="Filipa  Calado" w:date="2021-11-19T15:32:00Z">
        <w:r w:rsidR="004224CF">
          <w:t xml:space="preserve">is </w:t>
        </w:r>
      </w:ins>
      <w:ins w:id="637" w:author="Filipa  Calado" w:date="2021-11-19T15:28:00Z">
        <w:r w:rsidR="004224CF">
          <w:t xml:space="preserve">project of aestheticization begins in the manuscript and intensifies </w:t>
        </w:r>
      </w:ins>
      <w:ins w:id="638" w:author="Filipa  Calado" w:date="2021-11-19T15:30:00Z">
        <w:r w:rsidR="004224CF">
          <w:t xml:space="preserve">in later versions of the story, perhaps exacerbated by </w:t>
        </w:r>
      </w:ins>
      <w:ins w:id="639" w:author="Filipa  Calado" w:date="2021-11-19T15:31:00Z">
        <w:r w:rsidR="004224CF">
          <w:t xml:space="preserve">some of </w:t>
        </w:r>
      </w:ins>
      <w:ins w:id="640" w:author="Filipa  Calado" w:date="2021-11-19T15:30:00Z">
        <w:r w:rsidR="004224CF">
          <w:t xml:space="preserve">the </w:t>
        </w:r>
      </w:ins>
      <w:ins w:id="641" w:author="Filipa  Calado" w:date="2021-11-19T15:31:00Z">
        <w:r w:rsidR="004224CF">
          <w:t xml:space="preserve">negative </w:t>
        </w:r>
      </w:ins>
      <w:ins w:id="642" w:author="Filipa  Calado" w:date="2021-11-19T15:30:00Z">
        <w:r w:rsidR="004224CF">
          <w:t>criticism</w:t>
        </w:r>
      </w:ins>
      <w:ins w:id="643" w:author="Filipa  Calado" w:date="2021-11-19T15:31:00Z">
        <w:r w:rsidR="004224CF">
          <w:t xml:space="preserve"> that Wilde </w:t>
        </w:r>
      </w:ins>
      <w:ins w:id="644" w:author="Filipa  Calado" w:date="2021-11-19T15:49:00Z">
        <w:r w:rsidR="00204774">
          <w:t>receives</w:t>
        </w:r>
      </w:ins>
      <w:ins w:id="645" w:author="Filipa  Calado" w:date="2021-11-19T15:31:00Z">
        <w:r w:rsidR="004224CF">
          <w:t xml:space="preserve"> after the story </w:t>
        </w:r>
      </w:ins>
      <w:ins w:id="646" w:author="Filipa  Calado" w:date="2021-11-19T15:49:00Z">
        <w:r w:rsidR="00204774">
          <w:t>is</w:t>
        </w:r>
      </w:ins>
      <w:ins w:id="647" w:author="Filipa  Calado" w:date="2021-11-19T15:31:00Z">
        <w:r w:rsidR="004224CF">
          <w:t xml:space="preserve"> published </w:t>
        </w:r>
        <w:r w:rsidR="004224CF">
          <w:rPr>
            <w:rStyle w:val="Emphasis"/>
          </w:rPr>
          <w:t>Lippincott's Monthly Magazine</w:t>
        </w:r>
        <w:r w:rsidR="004224CF">
          <w:t xml:space="preserve"> on June 20, 1890</w:t>
        </w:r>
      </w:ins>
      <w:del w:id="648" w:author="Filipa  Calado" w:date="2021-11-19T15:34:00Z">
        <w:r w:rsidR="00C22B6B" w:rsidDel="004224CF">
          <w:delText>The surviving manuscript and typescript indicate that Wilde and his publisher, John Marshall Stoddart, revise</w:delText>
        </w:r>
      </w:del>
      <w:del w:id="649" w:author="Filipa  Calado" w:date="2021-11-19T14:35:00Z">
        <w:r w:rsidR="00C22B6B" w:rsidDel="00257F46">
          <w:delText>s</w:delText>
        </w:r>
      </w:del>
      <w:del w:id="650" w:author="Filipa  Calado" w:date="2021-11-19T15:34:00Z">
        <w:r w:rsidR="00C22B6B" w:rsidDel="004224CF">
          <w:delText xml:space="preserve"> </w:delText>
        </w:r>
      </w:del>
      <w:del w:id="651" w:author="Filipa  Calado" w:date="2021-11-19T15:18:00Z">
        <w:r w:rsidR="00C22B6B" w:rsidDel="00E83EFB">
          <w:delText xml:space="preserve">his </w:delText>
        </w:r>
      </w:del>
      <w:del w:id="652" w:author="Filipa  Calado" w:date="2021-11-19T15:34:00Z">
        <w:r w:rsidR="00C22B6B" w:rsidDel="004224CF">
          <w:delText>work multiple times before it</w:delText>
        </w:r>
      </w:del>
      <w:del w:id="653" w:author="Filipa  Calado" w:date="2021-11-19T15:32:00Z">
        <w:r w:rsidR="00C22B6B" w:rsidDel="004224CF">
          <w:delText xml:space="preserve"> </w:delText>
        </w:r>
      </w:del>
      <w:del w:id="654" w:author="Filipa  Calado" w:date="2021-11-19T15:31:00Z">
        <w:r w:rsidR="00C22B6B" w:rsidDel="004224CF">
          <w:delText xml:space="preserve">is published </w:delText>
        </w:r>
      </w:del>
      <w:del w:id="655" w:author="Filipa  Calado" w:date="2021-11-19T15:34:00Z">
        <w:r w:rsidR="00C22B6B" w:rsidDel="004224CF">
          <w:delText xml:space="preserve">in </w:delText>
        </w:r>
        <w:r w:rsidR="00C22B6B" w:rsidDel="004224CF">
          <w:rPr>
            <w:rStyle w:val="Emphasis"/>
          </w:rPr>
          <w:delText>Lippincott's</w:delText>
        </w:r>
      </w:del>
      <w:del w:id="656" w:author="Filipa  Calado" w:date="2021-11-19T15:31:00Z">
        <w:r w:rsidR="00C22B6B" w:rsidDel="004224CF">
          <w:delText xml:space="preserve"> on June 20, 1890</w:delText>
        </w:r>
      </w:del>
      <w:r w:rsidR="00C22B6B">
        <w:t>.</w:t>
      </w:r>
      <w:r w:rsidR="00C22B6B">
        <w:rPr>
          <w:rStyle w:val="FootnoteReference"/>
        </w:rPr>
        <w:footnoteReference w:id="3"/>
      </w:r>
      <w:r w:rsidR="00C22B6B">
        <w:t xml:space="preserve"> This first printing of "The Picture of Dorian Gray," which spans 98 pages over 13 chapters, </w:t>
      </w:r>
      <w:del w:id="663" w:author="Filipa  Calado" w:date="2021-11-19T15:49:00Z">
        <w:r w:rsidR="00C22B6B" w:rsidDel="00204774">
          <w:delText xml:space="preserve">was </w:delText>
        </w:r>
      </w:del>
      <w:ins w:id="664" w:author="Filipa  Calado" w:date="2021-11-19T15:49:00Z">
        <w:r w:rsidR="00204774">
          <w:t xml:space="preserve">was </w:t>
        </w:r>
      </w:ins>
      <w:r w:rsidR="00C22B6B">
        <w:t xml:space="preserve">widely criticized for its seemingly ambiguous stance on an immoral protagonist. </w:t>
      </w:r>
      <w:del w:id="665" w:author="Filipa  Calado" w:date="2021-11-19T15:35:00Z">
        <w:r w:rsidR="00C22B6B" w:rsidDel="004224CF">
          <w:delText xml:space="preserve">Textual editor Joseph </w:delText>
        </w:r>
      </w:del>
      <w:r w:rsidR="00C22B6B">
        <w:t xml:space="preserve">Bristow explains that "[Wilde’s] narrative struck the [reviewers] as a work that appeared 'corrupt', displayed 'effeminate frivolity', and dealt 'with matters only fitted for the Criminal Investigation Department/'" (2000, p. xviii). Wilde </w:t>
      </w:r>
      <w:del w:id="666" w:author="Filipa  Calado" w:date="2021-11-19T15:48:00Z">
        <w:r w:rsidR="00C22B6B" w:rsidDel="00204774">
          <w:delText xml:space="preserve">would </w:delText>
        </w:r>
      </w:del>
      <w:r w:rsidR="00C22B6B">
        <w:t>spend</w:t>
      </w:r>
      <w:ins w:id="667" w:author="Filipa  Calado" w:date="2021-11-19T15:48:00Z">
        <w:r w:rsidR="00204774">
          <w:t>s</w:t>
        </w:r>
      </w:ins>
      <w:r w:rsidR="00C22B6B">
        <w:t xml:space="preserve"> the next several days defending his work in letters to the editors, entering into a public correspondence with them.</w:t>
      </w:r>
      <w:r w:rsidR="00C22B6B">
        <w:rPr>
          <w:rStyle w:val="FootnoteReference"/>
        </w:rPr>
        <w:footnoteReference w:id="4"/>
      </w:r>
      <w:ins w:id="668" w:author="Filipa  Calado" w:date="2021-11-19T15:35:00Z">
        <w:r w:rsidR="004224CF">
          <w:t xml:space="preserve"> </w:t>
        </w:r>
      </w:ins>
    </w:p>
    <w:p w14:paraId="5A0FE70A" w14:textId="107E4039" w:rsidR="00453A62" w:rsidDel="00204774" w:rsidRDefault="00C22B6B">
      <w:pPr>
        <w:pStyle w:val="Textbody"/>
        <w:spacing w:line="480" w:lineRule="auto"/>
        <w:ind w:firstLine="709"/>
        <w:rPr>
          <w:del w:id="669" w:author="Filipa  Calado" w:date="2021-11-19T15:57:00Z"/>
        </w:rPr>
        <w:pPrChange w:id="670" w:author="Filipa  Calado" w:date="2021-11-19T15:35:00Z">
          <w:pPr>
            <w:pStyle w:val="Textbody"/>
            <w:spacing w:line="480" w:lineRule="auto"/>
          </w:pPr>
        </w:pPrChange>
      </w:pPr>
      <w:r>
        <w:t>A few months later, in the early spring of 1891, Wilde</w:t>
      </w:r>
      <w:ins w:id="671" w:author="Filipa  Calado" w:date="2021-11-19T15:48:00Z">
        <w:r w:rsidR="00204774">
          <w:t xml:space="preserve"> </w:t>
        </w:r>
      </w:ins>
      <w:del w:id="672" w:author="Filipa  Calado" w:date="2021-11-19T15:48:00Z">
        <w:r w:rsidDel="00204774">
          <w:delText xml:space="preserve"> </w:delText>
        </w:r>
      </w:del>
      <w:r>
        <w:t>publishes a "Preface" that makes such claims as "Those who find ugly meanings in beautiful things are corrupt without being charming. This is a fault" and "To reveal art and conceal the artist is art’s aim."</w:t>
      </w:r>
      <w:r>
        <w:rPr>
          <w:rStyle w:val="FootnoteReference"/>
        </w:rPr>
        <w:footnoteReference w:id="5"/>
      </w:r>
      <w:r>
        <w:t xml:space="preserve"> Scholar Barbara Lecklie asserts that, by these complex and incisive statements, "Wilde's strategy is to refocus on art and disparage the focus on the reader by saying that the reader is the one who makes a work immoral" (2013, p. 173). Similarly, </w:t>
      </w:r>
      <w:del w:id="673" w:author="Filipa  Calado" w:date="2021-11-19T15:50:00Z">
        <w:r w:rsidDel="00204774">
          <w:delText xml:space="preserve">textual scholar Donald </w:delText>
        </w:r>
      </w:del>
      <w:r>
        <w:t xml:space="preserve">Lawler argues that "the 'Preface' </w:t>
      </w:r>
      <w:del w:id="674" w:author="Filipa  Calado" w:date="2021-11-19T15:50:00Z">
        <w:r w:rsidDel="00204774">
          <w:delText>relates to the novel only obliquely by</w:delText>
        </w:r>
      </w:del>
      <w:r>
        <w:t>… hold</w:t>
      </w:r>
      <w:ins w:id="675" w:author="Filipa  Calado" w:date="2021-11-19T15:50:00Z">
        <w:r w:rsidR="00204774">
          <w:t>[s]</w:t>
        </w:r>
      </w:ins>
      <w:del w:id="676" w:author="Filipa  Calado" w:date="2021-11-19T15:50:00Z">
        <w:r w:rsidDel="00204774">
          <w:delText>ing</w:delText>
        </w:r>
      </w:del>
      <w:r>
        <w:t xml:space="preserve"> up aesthetic beauty and artistic effect as the only legitimate criteria of critical evaluation" (1988. p. 16). Published in a book version by Ward, </w:t>
      </w:r>
      <w:r>
        <w:lastRenderedPageBreak/>
        <w:t xml:space="preserve">Lock &amp; Company in April 1891, the next edition of </w:t>
      </w:r>
      <w:r>
        <w:rPr>
          <w:rStyle w:val="Emphasis"/>
        </w:rPr>
        <w:t>Dorian Gray</w:t>
      </w:r>
      <w:r>
        <w:t xml:space="preserve"> </w:t>
      </w:r>
      <w:del w:id="677" w:author="Filipa  Calado" w:date="2021-11-19T15:50:00Z">
        <w:r w:rsidDel="00204774">
          <w:delText xml:space="preserve">contains </w:delText>
        </w:r>
      </w:del>
      <w:ins w:id="678" w:author="Filipa  Calado" w:date="2021-11-19T15:51:00Z">
        <w:r w:rsidR="00204774">
          <w:t>expands to</w:t>
        </w:r>
      </w:ins>
      <w:ins w:id="679" w:author="Filipa  Calado" w:date="2021-11-19T15:50:00Z">
        <w:r w:rsidR="00204774">
          <w:t xml:space="preserve"> </w:t>
        </w:r>
      </w:ins>
      <w:r>
        <w:t>20 chapters</w:t>
      </w:r>
      <w:ins w:id="680" w:author="Filipa  Calado" w:date="2021-11-19T15:51:00Z">
        <w:r w:rsidR="00204774">
          <w:t>,</w:t>
        </w:r>
      </w:ins>
      <w:r>
        <w:t xml:space="preserve"> including the "Preface." According to the editor of the </w:t>
      </w:r>
      <w:r>
        <w:rPr>
          <w:rStyle w:val="Emphasis"/>
        </w:rPr>
        <w:t>Uncensored Edition</w:t>
      </w:r>
      <w:r>
        <w:t xml:space="preserve"> of </w:t>
      </w:r>
      <w:r>
        <w:rPr>
          <w:rStyle w:val="Emphasis"/>
        </w:rPr>
        <w:t>Dorian Gray</w:t>
      </w:r>
      <w:r>
        <w:t xml:space="preserve">, Victor Frankel, Wilde here makes significant deletions of passages </w:t>
      </w:r>
      <w:ins w:id="681" w:author="Filipa  Calado" w:date="2021-11-19T15:51:00Z">
        <w:r w:rsidR="00204774">
          <w:t>referencing homosexuality</w:t>
        </w:r>
      </w:ins>
      <w:ins w:id="682" w:author="Filipa  Calado" w:date="2021-11-19T15:52:00Z">
        <w:r w:rsidR="00204774">
          <w:t xml:space="preserve">, </w:t>
        </w:r>
      </w:ins>
      <w:del w:id="683" w:author="Filipa  Calado" w:date="2021-11-19T15:51:00Z">
        <w:r w:rsidDel="00204774">
          <w:delText xml:space="preserve">with explicit homosexual references, </w:delText>
        </w:r>
      </w:del>
      <w:r>
        <w:t>promiscuous or illicit heterosexuality, and "anything that smacked generally of decadence" (2011. pp. 47-48). Wilde</w:t>
      </w:r>
      <w:ins w:id="684" w:author="Filipa  Calado" w:date="2021-11-19T15:52:00Z">
        <w:r w:rsidR="00204774">
          <w:t>’s</w:t>
        </w:r>
      </w:ins>
      <w:r>
        <w:t xml:space="preserve"> </w:t>
      </w:r>
      <w:ins w:id="685" w:author="Filipa  Calado" w:date="2021-11-19T15:52:00Z">
        <w:r w:rsidR="00204774">
          <w:t xml:space="preserve">revisions here </w:t>
        </w:r>
      </w:ins>
      <w:r>
        <w:t xml:space="preserve">also </w:t>
      </w:r>
      <w:ins w:id="686" w:author="Filipa  Calado" w:date="2021-11-19T15:52:00Z">
        <w:r w:rsidR="00204774">
          <w:t xml:space="preserve">work to </w:t>
        </w:r>
      </w:ins>
      <w:r>
        <w:t>"heighten Dorian’s monstrosity toward the novel’s conclusion" to bring the story "to a moral conclusion that he thought would silence his critics" (Frankel, 2011, p. 30).</w:t>
      </w:r>
      <w:ins w:id="687" w:author="Filipa  Calado" w:date="2021-11-19T15:57:00Z">
        <w:r w:rsidR="00204774">
          <w:t xml:space="preserve"> </w:t>
        </w:r>
      </w:ins>
    </w:p>
    <w:p w14:paraId="2F1F515C" w14:textId="04A45231" w:rsidR="00453A62" w:rsidRDefault="00C22B6B">
      <w:pPr>
        <w:pStyle w:val="Textbody"/>
        <w:spacing w:line="480" w:lineRule="auto"/>
        <w:ind w:firstLine="709"/>
        <w:pPrChange w:id="688" w:author="Filipa  Calado" w:date="2021-11-19T15:57:00Z">
          <w:pPr>
            <w:pStyle w:val="Textbody"/>
            <w:spacing w:line="480" w:lineRule="auto"/>
          </w:pPr>
        </w:pPrChange>
      </w:pPr>
      <w:del w:id="689" w:author="Filipa  Calado" w:date="2021-11-19T15:53:00Z">
        <w:r w:rsidDel="00204774">
          <w:delText xml:space="preserve">The textual scholarship on </w:delText>
        </w:r>
        <w:r w:rsidDel="00204774">
          <w:rPr>
            <w:rStyle w:val="Emphasis"/>
          </w:rPr>
          <w:delText>Dorian Gray</w:delText>
        </w:r>
        <w:r w:rsidDel="00204774">
          <w:delText xml:space="preserve"> generally agrees that Wilde's revisions of the homoerotic elements are part of a larger project of aestheticizing the text. One way of achieving this aestheticization is by suppressing the moral of the story which, Wilde himself states is that "all excess, as well as all renunciation, brings its own punishment" (Wilde, 1890, cited in Wilde, Gillespie, 2007, p. 355-356). </w:delText>
        </w:r>
      </w:del>
      <w:del w:id="690" w:author="Filipa  Calado" w:date="2021-11-19T15:57:00Z">
        <w:r w:rsidDel="00204774">
          <w:delText xml:space="preserve">Lawler explains that "the dominant motive underlying all of the important changes made by Wilde was an artistic desire to supress an underlying moral which Wilde considered too obvious and, for that reason, distracting" (1988, 2). </w:delText>
        </w:r>
      </w:del>
      <w:ins w:id="691" w:author="Filipa  Calado" w:date="2021-11-19T15:57:00Z">
        <w:r w:rsidR="00204774">
          <w:t>This</w:t>
        </w:r>
      </w:ins>
      <w:ins w:id="692" w:author="Filipa  Calado" w:date="2021-11-19T15:54:00Z">
        <w:r w:rsidR="00204774">
          <w:t xml:space="preserve"> moral, according to Wilde himself, is that "all excess, as well as all renunciation, brings its own punishment" (Wilde, 1890, cited in Wilde, Gillespie, 2007, p. 355-356). </w:t>
        </w:r>
      </w:ins>
      <w:del w:id="693" w:author="Filipa  Calado" w:date="2021-11-19T15:57:00Z">
        <w:r w:rsidDel="00204774">
          <w:delText>Lawler adds that "the offensive passages shown above in the notes were cut because of their mawkish and sentimental writing as much for their affront to contemporary moral standards" (1988, p. 65).</w:delText>
        </w:r>
      </w:del>
      <w:del w:id="694" w:author="Filipa  Calado" w:date="2021-11-19T15:54:00Z">
        <w:r w:rsidDel="00204774">
          <w:delText xml:space="preserve"> </w:delText>
        </w:r>
      </w:del>
      <w:del w:id="695" w:author="Filipa  Calado" w:date="2021-11-19T14:36:00Z">
        <w:r w:rsidDel="00257F46">
          <w:delText xml:space="preserve">Nicolas </w:delText>
        </w:r>
      </w:del>
      <w:del w:id="696" w:author="Filipa  Calado" w:date="2021-11-19T15:54:00Z">
        <w:r w:rsidDel="00204774">
          <w:delText xml:space="preserve">Ruddick, as explained above, argues that two morals are at play in this text–one about the dangers of vanity, and the other, about the liberalization of homosexuality. </w:delText>
        </w:r>
      </w:del>
      <w:del w:id="697" w:author="Filipa  Calado" w:date="2021-11-19T14:37:00Z">
        <w:r w:rsidDel="00257F46">
          <w:delText xml:space="preserve">He explains that the two morals associate vanity and closeted homosexuality with corruption: "the appalling changes to Dorian’s painted image in </w:delText>
        </w:r>
        <w:r w:rsidDel="00257F46">
          <w:rPr>
            <w:rStyle w:val="Emphasis"/>
          </w:rPr>
          <w:delText>DG90</w:delText>
        </w:r>
        <w:r w:rsidDel="00257F46">
          <w:delText xml:space="preserve"> strongly suggest that the unspeakable practices indulged in by the protagonist are unspeakable in themselves" (Ruddick, 2003, p. 129). </w:delText>
        </w:r>
      </w:del>
      <w:del w:id="698" w:author="Filipa  Calado" w:date="2021-11-19T15:54:00Z">
        <w:r w:rsidDel="00204774">
          <w:delText xml:space="preserve">Ruddick contends that Wilde, as he </w:delText>
        </w:r>
      </w:del>
      <w:del w:id="699" w:author="Filipa  Calado" w:date="2021-11-19T14:37:00Z">
        <w:r w:rsidDel="00CD09E4">
          <w:delText xml:space="preserve">revised </w:delText>
        </w:r>
      </w:del>
      <w:del w:id="700" w:author="Filipa  Calado" w:date="2021-11-19T15:54:00Z">
        <w:r w:rsidDel="00204774">
          <w:delText>the text, "</w:delText>
        </w:r>
      </w:del>
      <w:del w:id="701" w:author="Filipa  Calado" w:date="2021-11-19T14:37:00Z">
        <w:r w:rsidDel="00CD09E4">
          <w:delText xml:space="preserve">chose </w:delText>
        </w:r>
      </w:del>
      <w:del w:id="702" w:author="Filipa  Calado" w:date="2021-11-19T15:54:00Z">
        <w:r w:rsidDel="00204774">
          <w:delText>the route of suppression" by reducing the homoerotic elements and including a preface protecting art from the moral judgement (2003, p. 133).</w:delText>
        </w:r>
      </w:del>
    </w:p>
    <w:p w14:paraId="5F811162" w14:textId="3863508C" w:rsidR="00453A62" w:rsidRDefault="00C22B6B">
      <w:pPr>
        <w:pStyle w:val="Heading2"/>
        <w:numPr>
          <w:ilvl w:val="0"/>
          <w:numId w:val="0"/>
        </w:numPr>
        <w:pPrChange w:id="703" w:author="Filipa  Calado" w:date="2021-11-19T15:58:00Z">
          <w:pPr>
            <w:pStyle w:val="Heading2"/>
          </w:pPr>
        </w:pPrChange>
      </w:pPr>
      <w:bookmarkStart w:id="704" w:name="orgf4c972d"/>
      <w:bookmarkStart w:id="705" w:name="OrgXref.orgf4c972d"/>
      <w:bookmarkEnd w:id="704"/>
      <w:r>
        <w:t>TEI</w:t>
      </w:r>
      <w:del w:id="706" w:author="Filipa  Calado" w:date="2021-11-19T16:01:00Z">
        <w:r w:rsidDel="008E459F">
          <w:delText xml:space="preserve"> introduction</w:delText>
        </w:r>
      </w:del>
      <w:bookmarkEnd w:id="705"/>
    </w:p>
    <w:p w14:paraId="7584CA12" w14:textId="2B44DC28" w:rsidR="00453A62" w:rsidDel="008E459F" w:rsidRDefault="008E459F">
      <w:pPr>
        <w:pStyle w:val="Textbody"/>
        <w:spacing w:line="480" w:lineRule="auto"/>
        <w:ind w:firstLine="709"/>
        <w:rPr>
          <w:del w:id="707" w:author="Filipa  Calado" w:date="2021-11-19T15:58:00Z"/>
          <w:rStyle w:val="OrgDone"/>
          <w:rFonts w:ascii="Arial" w:hAnsi="Arial"/>
          <w:b/>
          <w:bCs/>
          <w:i/>
          <w:iCs/>
          <w:sz w:val="28"/>
          <w:szCs w:val="28"/>
        </w:rPr>
        <w:pPrChange w:id="708" w:author="Filipa  Calado" w:date="2021-11-19T16:03:00Z">
          <w:pPr>
            <w:pStyle w:val="Textbody"/>
            <w:spacing w:line="480" w:lineRule="auto"/>
          </w:pPr>
        </w:pPrChange>
      </w:pPr>
      <w:bookmarkStart w:id="709" w:name="orgca59758"/>
      <w:bookmarkStart w:id="710" w:name="OrgXref.orgca59758"/>
      <w:bookmarkEnd w:id="709"/>
      <w:ins w:id="711" w:author="Filipa  Calado" w:date="2021-11-19T16:03:00Z">
        <w:r>
          <w:rPr>
            <w:rStyle w:val="OrgDone"/>
          </w:rPr>
          <w:t xml:space="preserve">As an electronic editing tool, </w:t>
        </w:r>
      </w:ins>
      <w:del w:id="712" w:author="Filipa  Calado" w:date="2021-11-19T15:58:00Z">
        <w:r w:rsidR="00C22B6B" w:rsidDel="008E459F">
          <w:rPr>
            <w:rStyle w:val="OrgDone"/>
          </w:rPr>
          <w:delText>DONE</w:delText>
        </w:r>
        <w:r w:rsidR="00C22B6B" w:rsidDel="008E459F">
          <w:delText xml:space="preserve"> combine first two paragraphs which intro TEI</w:delText>
        </w:r>
        <w:bookmarkEnd w:id="710"/>
      </w:del>
    </w:p>
    <w:p w14:paraId="0248FCD8" w14:textId="23960919" w:rsidR="00453A62" w:rsidRDefault="008E459F">
      <w:pPr>
        <w:pStyle w:val="Textbody"/>
        <w:spacing w:line="480" w:lineRule="auto"/>
        <w:ind w:firstLine="709"/>
        <w:pPrChange w:id="713" w:author="Filipa  Calado" w:date="2021-11-19T16:03:00Z">
          <w:pPr>
            <w:pStyle w:val="Textbody"/>
            <w:spacing w:line="480" w:lineRule="auto"/>
          </w:pPr>
        </w:pPrChange>
      </w:pPr>
      <w:ins w:id="714" w:author="Filipa  Calado" w:date="2021-11-19T16:03:00Z">
        <w:r>
          <w:rPr>
            <w:rStyle w:val="OrgDone"/>
          </w:rPr>
          <w:t>t</w:t>
        </w:r>
      </w:ins>
      <w:ins w:id="715" w:author="Filipa  Calado" w:date="2021-11-19T16:01:00Z">
        <w:r>
          <w:rPr>
            <w:rStyle w:val="OrgDone"/>
          </w:rPr>
          <w:t xml:space="preserve">he </w:t>
        </w:r>
      </w:ins>
      <w:ins w:id="716" w:author="Filipa  Calado" w:date="2021-11-19T16:02:00Z">
        <w:r>
          <w:rPr>
            <w:rStyle w:val="OrgDone"/>
          </w:rPr>
          <w:t>TEI allows me to mark and analyze the revisions t</w:t>
        </w:r>
      </w:ins>
      <w:ins w:id="717" w:author="Filipa  Calado" w:date="2021-11-19T16:03:00Z">
        <w:r>
          <w:rPr>
            <w:rStyle w:val="OrgDone"/>
          </w:rPr>
          <w:t xml:space="preserve">o the manuscript. </w:t>
        </w:r>
      </w:ins>
      <w:r w:rsidR="00C22B6B">
        <w:t xml:space="preserve">TEI </w:t>
      </w:r>
      <w:del w:id="718" w:author="Filipa  Calado" w:date="2021-11-19T16:03:00Z">
        <w:r w:rsidR="00C22B6B" w:rsidDel="008E459F">
          <w:delText xml:space="preserve">allows </w:delText>
        </w:r>
      </w:del>
      <w:ins w:id="719" w:author="Filipa  Calado" w:date="2021-11-19T16:03:00Z">
        <w:r>
          <w:t xml:space="preserve">enables </w:t>
        </w:r>
      </w:ins>
      <w:r w:rsidR="00C22B6B">
        <w:t xml:space="preserve">researchers to work productively with textual data by </w:t>
      </w:r>
      <w:ins w:id="720" w:author="Filipa  Calado" w:date="2021-11-19T16:04:00Z">
        <w:r>
          <w:t xml:space="preserve">creating formal structures that </w:t>
        </w:r>
      </w:ins>
      <w:del w:id="721" w:author="Filipa  Calado" w:date="2021-11-19T16:04:00Z">
        <w:r w:rsidR="00C22B6B" w:rsidDel="008E459F">
          <w:delText xml:space="preserve">creating formal structures that can mark and register </w:delText>
        </w:r>
      </w:del>
      <w:ins w:id="722" w:author="Filipa  Calado" w:date="2021-11-19T16:04:00Z">
        <w:r>
          <w:t xml:space="preserve">describe textual </w:t>
        </w:r>
      </w:ins>
      <w:del w:id="723" w:author="Filipa  Calado" w:date="2021-11-19T16:04:00Z">
        <w:r w:rsidR="00C22B6B" w:rsidDel="008E459F">
          <w:delText xml:space="preserve">desired </w:delText>
        </w:r>
      </w:del>
      <w:r w:rsidR="00C22B6B">
        <w:t>element</w:t>
      </w:r>
      <w:del w:id="724" w:author="Filipa  Calado" w:date="2021-11-19T16:04:00Z">
        <w:r w:rsidR="00C22B6B" w:rsidDel="008E459F">
          <w:delText>s o</w:delText>
        </w:r>
      </w:del>
      <w:ins w:id="725" w:author="Filipa  Calado" w:date="2021-11-19T16:04:00Z">
        <w:r>
          <w:t>s</w:t>
        </w:r>
      </w:ins>
      <w:del w:id="726" w:author="Filipa  Calado" w:date="2021-11-19T16:04:00Z">
        <w:r w:rsidR="00C22B6B" w:rsidDel="008E459F">
          <w:delText>f the text</w:delText>
        </w:r>
      </w:del>
      <w:r w:rsidR="00C22B6B">
        <w:t xml:space="preserve">. </w:t>
      </w:r>
      <w:moveToRangeStart w:id="727" w:author="Filipa  Calado" w:date="2021-11-19T16:06:00Z" w:name="move88230431"/>
      <w:moveTo w:id="728" w:author="Filipa  Calado" w:date="2021-11-19T16:06:00Z">
        <w:r>
          <w:t xml:space="preserve">Created specifically for working with literary material, TEI offers a set of guidelines for transcribing and editing print text or manuscripts into electronic format. </w:t>
        </w:r>
      </w:moveTo>
      <w:moveToRangeEnd w:id="727"/>
      <w:del w:id="729" w:author="Filipa  Calado" w:date="2021-11-19T16:05:00Z">
        <w:r w:rsidR="00C22B6B" w:rsidDel="008E459F">
          <w:delText xml:space="preserve">TEI </w:delText>
        </w:r>
      </w:del>
      <w:del w:id="730" w:author="Filipa  Calado" w:date="2021-11-19T16:04:00Z">
        <w:r w:rsidR="00C22B6B" w:rsidDel="008E459F">
          <w:delText xml:space="preserve">(short for Text Encoding Initiative), </w:delText>
        </w:r>
      </w:del>
      <w:del w:id="731" w:author="Filipa  Calado" w:date="2021-11-19T16:05:00Z">
        <w:r w:rsidR="00C22B6B" w:rsidDel="008E459F">
          <w:delText xml:space="preserve">is an electronic editing standard for digitizing textual elements so that computers can "read" them. </w:delText>
        </w:r>
      </w:del>
      <w:del w:id="732" w:author="Filipa  Calado" w:date="2021-11-19T16:07:00Z">
        <w:r w:rsidR="00C22B6B" w:rsidDel="008E459F">
          <w:delText xml:space="preserve">In more technical terms, </w:delText>
        </w:r>
      </w:del>
      <w:r w:rsidR="00C22B6B">
        <w:t xml:space="preserve">TEI </w:t>
      </w:r>
      <w:del w:id="733" w:author="Filipa  Calado" w:date="2021-11-19T16:07:00Z">
        <w:r w:rsidR="00C22B6B" w:rsidDel="008E459F">
          <w:delText xml:space="preserve">is a "markup language," that </w:delText>
        </w:r>
      </w:del>
      <w:r w:rsidR="00C22B6B">
        <w:t>enables users to "mark up" aspects of literary texts that they think are important, like structural elements (chapters, paragraphs, line breaks), physical details about the text (revisions, illegible text) or conceptual elements (</w:t>
      </w:r>
      <w:del w:id="734" w:author="Filipa  Calado" w:date="2021-11-19T16:05:00Z">
        <w:r w:rsidR="00C22B6B" w:rsidDel="008E459F">
          <w:delText xml:space="preserve">like </w:delText>
        </w:r>
      </w:del>
      <w:r w:rsidR="00C22B6B">
        <w:t>persons</w:t>
      </w:r>
      <w:ins w:id="735" w:author="Filipa  Calado" w:date="2021-11-19T16:05:00Z">
        <w:r>
          <w:t>,</w:t>
        </w:r>
      </w:ins>
      <w:del w:id="736" w:author="Filipa  Calado" w:date="2021-11-19T16:05:00Z">
        <w:r w:rsidR="00C22B6B" w:rsidDel="008E459F">
          <w:delText xml:space="preserve"> or</w:delText>
        </w:r>
      </w:del>
      <w:r w:rsidR="00C22B6B">
        <w:t xml:space="preserve"> </w:t>
      </w:r>
      <w:del w:id="737" w:author="Filipa  Calado" w:date="2021-11-19T16:06:00Z">
        <w:r w:rsidR="00C22B6B" w:rsidDel="008E459F">
          <w:delText>places</w:delText>
        </w:r>
      </w:del>
      <w:ins w:id="738" w:author="Filipa  Calado" w:date="2021-11-19T16:06:00Z">
        <w:r>
          <w:t>geographical locations</w:t>
        </w:r>
      </w:ins>
      <w:r w:rsidR="00C22B6B">
        <w:t xml:space="preserve">). </w:t>
      </w:r>
      <w:moveFromRangeStart w:id="739" w:author="Filipa  Calado" w:date="2021-11-19T16:06:00Z" w:name="move88230431"/>
      <w:moveFrom w:id="740" w:author="Filipa  Calado" w:date="2021-11-19T16:06:00Z">
        <w:r w:rsidR="00C22B6B" w:rsidDel="008E459F">
          <w:t xml:space="preserve">Created specifically for working with literary material, TEI offers a set of guidelines for transcribing and editing print text or manuscripts into electronic format. </w:t>
        </w:r>
      </w:moveFrom>
      <w:moveFromRangeEnd w:id="739"/>
      <w:r w:rsidR="00C22B6B">
        <w:t xml:space="preserve">The guidelines </w:t>
      </w:r>
      <w:del w:id="741" w:author="Filipa  Calado" w:date="2021-11-19T16:07:00Z">
        <w:r w:rsidR="00C22B6B" w:rsidDel="008E459F">
          <w:delText>contains</w:delText>
        </w:r>
      </w:del>
      <w:ins w:id="742" w:author="Filipa  Calado" w:date="2021-11-19T16:07:00Z">
        <w:r>
          <w:t>contain</w:t>
        </w:r>
      </w:ins>
      <w:r w:rsidR="00C22B6B">
        <w:t xml:space="preserve"> rules for using various "tags" to mark up certain textual elements, such as </w:t>
      </w:r>
      <w:r w:rsidR="00C22B6B">
        <w:rPr>
          <w:rStyle w:val="OrgCode"/>
        </w:rPr>
        <w:t>&lt;line&gt;</w:t>
      </w:r>
      <w:r w:rsidR="00C22B6B">
        <w:t xml:space="preserve"> to indicate a line of text, </w:t>
      </w:r>
      <w:r w:rsidR="00C22B6B">
        <w:rPr>
          <w:rStyle w:val="OrgCode"/>
        </w:rPr>
        <w:t>&lt;del&gt;</w:t>
      </w:r>
      <w:r w:rsidR="00C22B6B">
        <w:t xml:space="preserve">, to indicate deleted text, and </w:t>
      </w:r>
      <w:r w:rsidR="00C22B6B">
        <w:rPr>
          <w:rStyle w:val="OrgCode"/>
        </w:rPr>
        <w:t>&lt;person&gt;</w:t>
      </w:r>
      <w:r w:rsidR="00C22B6B">
        <w:t>, for a reference to a person. Below is an image of a manuscript and its diplomatic transcription, along an excerpt of the underlying TEI code</w:t>
      </w:r>
      <w:ins w:id="743" w:author="Filipa  Calado" w:date="2021-11-19T16:07:00Z">
        <w:r>
          <w:t>. This examples is</w:t>
        </w:r>
      </w:ins>
      <w:del w:id="744" w:author="Filipa  Calado" w:date="2021-11-19T16:07:00Z">
        <w:r w:rsidR="00C22B6B" w:rsidDel="008E459F">
          <w:delText>,</w:delText>
        </w:r>
      </w:del>
      <w:r w:rsidR="00C22B6B">
        <w:t xml:space="preserve"> from Mary Shelley's manuscript of </w:t>
      </w:r>
      <w:r w:rsidR="00C22B6B">
        <w:rPr>
          <w:rStyle w:val="Emphasis"/>
        </w:rPr>
        <w:t>Frankenstein; or, The Modern Prometheus</w:t>
      </w:r>
      <w:r w:rsidR="00C22B6B">
        <w:t xml:space="preserve"> (1818), encoded by the Shelley-Godwin Archive (see Fig. </w:t>
      </w:r>
      <w:ins w:id="745" w:author="Filipa  Calado" w:date="2021-11-19T16:08:00Z">
        <w:r>
          <w:t>1</w:t>
        </w:r>
      </w:ins>
      <w:del w:id="746" w:author="Filipa  Calado" w:date="2021-11-19T16:08:00Z">
        <w:r w:rsidR="00C22B6B" w:rsidDel="008E459F">
          <w:delText>4</w:delText>
        </w:r>
      </w:del>
      <w:r w:rsidR="00C22B6B">
        <w:t>).</w:t>
      </w:r>
    </w:p>
    <w:p w14:paraId="451897F3" w14:textId="4DE7D155" w:rsidR="00453A62" w:rsidRDefault="00C22B6B">
      <w:pPr>
        <w:pStyle w:val="Textbody"/>
        <w:spacing w:line="480" w:lineRule="auto"/>
      </w:pPr>
      <w:r>
        <w:rPr>
          <w:noProof/>
        </w:rPr>
        <w:lastRenderedPageBreak/>
        <w:drawing>
          <wp:inline distT="0" distB="0" distL="0" distR="0" wp14:anchorId="563F3494" wp14:editId="51D0EFCD">
            <wp:extent cx="6119996" cy="3877202"/>
            <wp:effectExtent l="0" t="0" r="1404" b="0"/>
            <wp:docPr id="1" name="Fr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19996" cy="3877202"/>
                    </a:xfrm>
                    <a:prstGeom prst="rect">
                      <a:avLst/>
                    </a:prstGeom>
                    <a:noFill/>
                    <a:ln>
                      <a:noFill/>
                      <a:prstDash/>
                    </a:ln>
                  </pic:spPr>
                </pic:pic>
              </a:graphicData>
            </a:graphic>
          </wp:inline>
        </w:drawing>
      </w:r>
      <w:r>
        <w:t xml:space="preserve">Fig </w:t>
      </w:r>
      <w:ins w:id="747" w:author="Filipa  Calado" w:date="2021-11-19T16:08:00Z">
        <w:r w:rsidR="008E459F">
          <w:t>1</w:t>
        </w:r>
      </w:ins>
      <w:del w:id="748" w:author="Filipa  Calado" w:date="2021-11-19T16:08:00Z">
        <w:r w:rsidDel="008E459F">
          <w:delText>4</w:delText>
        </w:r>
      </w:del>
      <w:r>
        <w:t xml:space="preserve">: Image of the manuscript and diplomatic transcription of </w:t>
      </w:r>
      <w:r>
        <w:rPr>
          <w:rStyle w:val="Emphasis"/>
        </w:rPr>
        <w:t>Frankenstein</w:t>
      </w:r>
      <w:r>
        <w:t xml:space="preserve"> from the Shelley-Godwin Archive.</w:t>
      </w:r>
    </w:p>
    <w:p w14:paraId="3101BC17" w14:textId="77777777" w:rsidR="0049437C" w:rsidRPr="0049437C" w:rsidRDefault="00C22B6B" w:rsidP="0049437C">
      <w:pPr>
        <w:pStyle w:val="Textbody"/>
        <w:ind w:left="1418"/>
        <w:rPr>
          <w:ins w:id="749" w:author="Filipa  Calado" w:date="2021-11-19T16:09:00Z"/>
          <w:rFonts w:ascii="Courier New" w:hAnsi="Courier New" w:cs="Courier New"/>
          <w:sz w:val="20"/>
          <w:szCs w:val="20"/>
          <w:rPrChange w:id="750" w:author="Filipa  Calado" w:date="2021-11-19T16:10:00Z">
            <w:rPr>
              <w:ins w:id="751" w:author="Filipa  Calado" w:date="2021-11-19T16:09:00Z"/>
            </w:rPr>
          </w:rPrChange>
        </w:rPr>
      </w:pPr>
      <w:r w:rsidRPr="0049437C">
        <w:rPr>
          <w:rFonts w:ascii="Courier New" w:hAnsi="Courier New" w:cs="Courier New"/>
          <w:sz w:val="20"/>
          <w:szCs w:val="20"/>
          <w:rPrChange w:id="752" w:author="Filipa  Calado" w:date="2021-11-19T16:10:00Z">
            <w:rPr/>
          </w:rPrChange>
        </w:rPr>
        <w:t xml:space="preserve">&lt;handShift medium="pen" new="#mws"/&gt; </w:t>
      </w:r>
    </w:p>
    <w:p w14:paraId="611A4BB7" w14:textId="77777777" w:rsidR="0049437C" w:rsidRPr="0049437C" w:rsidRDefault="00C22B6B" w:rsidP="0049437C">
      <w:pPr>
        <w:pStyle w:val="Textbody"/>
        <w:ind w:left="1418"/>
        <w:rPr>
          <w:ins w:id="753" w:author="Filipa  Calado" w:date="2021-11-19T16:09:00Z"/>
          <w:rFonts w:ascii="Courier New" w:hAnsi="Courier New" w:cs="Courier New"/>
          <w:sz w:val="20"/>
          <w:szCs w:val="20"/>
          <w:rPrChange w:id="754" w:author="Filipa  Calado" w:date="2021-11-19T16:10:00Z">
            <w:rPr>
              <w:ins w:id="755" w:author="Filipa  Calado" w:date="2021-11-19T16:09:00Z"/>
            </w:rPr>
          </w:rPrChange>
        </w:rPr>
      </w:pPr>
      <w:r w:rsidRPr="0049437C">
        <w:rPr>
          <w:rFonts w:ascii="Courier New" w:hAnsi="Courier New" w:cs="Courier New"/>
          <w:sz w:val="20"/>
          <w:szCs w:val="20"/>
          <w:rPrChange w:id="756" w:author="Filipa  Calado" w:date="2021-11-19T16:10:00Z">
            <w:rPr/>
          </w:rPrChange>
        </w:rPr>
        <w:t xml:space="preserve">&lt;line&gt;Those events which materially influence our fu&lt;/line&gt; </w:t>
      </w:r>
    </w:p>
    <w:p w14:paraId="1058DE7F" w14:textId="77777777" w:rsidR="0049437C" w:rsidRPr="0049437C" w:rsidRDefault="00C22B6B" w:rsidP="0049437C">
      <w:pPr>
        <w:pStyle w:val="Textbody"/>
        <w:ind w:left="1418"/>
        <w:rPr>
          <w:ins w:id="757" w:author="Filipa  Calado" w:date="2021-11-19T16:09:00Z"/>
          <w:rFonts w:ascii="Courier New" w:hAnsi="Courier New" w:cs="Courier New"/>
          <w:sz w:val="20"/>
          <w:szCs w:val="20"/>
          <w:rPrChange w:id="758" w:author="Filipa  Calado" w:date="2021-11-19T16:10:00Z">
            <w:rPr>
              <w:ins w:id="759" w:author="Filipa  Calado" w:date="2021-11-19T16:09:00Z"/>
            </w:rPr>
          </w:rPrChange>
        </w:rPr>
      </w:pPr>
      <w:r w:rsidRPr="0049437C">
        <w:rPr>
          <w:rFonts w:ascii="Courier New" w:hAnsi="Courier New" w:cs="Courier New"/>
          <w:sz w:val="20"/>
          <w:szCs w:val="20"/>
          <w:rPrChange w:id="760" w:author="Filipa  Calado" w:date="2021-11-19T16:10:00Z">
            <w:rPr/>
          </w:rPrChange>
        </w:rPr>
        <w:t xml:space="preserve">&lt;line&gt;ture destinies &lt;del rend="strikethrough"&gt;are&lt;/del&gt; often </w:t>
      </w:r>
    </w:p>
    <w:p w14:paraId="4152BC1A" w14:textId="77777777" w:rsidR="0049437C" w:rsidRPr="0049437C" w:rsidRDefault="00C22B6B" w:rsidP="0049437C">
      <w:pPr>
        <w:pStyle w:val="Textbody"/>
        <w:ind w:left="1418"/>
        <w:rPr>
          <w:ins w:id="761" w:author="Filipa  Calado" w:date="2021-11-19T16:09:00Z"/>
          <w:rFonts w:ascii="Courier New" w:hAnsi="Courier New" w:cs="Courier New"/>
          <w:sz w:val="20"/>
          <w:szCs w:val="20"/>
          <w:rPrChange w:id="762" w:author="Filipa  Calado" w:date="2021-11-19T16:10:00Z">
            <w:rPr>
              <w:ins w:id="763" w:author="Filipa  Calado" w:date="2021-11-19T16:09:00Z"/>
            </w:rPr>
          </w:rPrChange>
        </w:rPr>
      </w:pPr>
      <w:r w:rsidRPr="0049437C">
        <w:rPr>
          <w:rFonts w:ascii="Courier New" w:hAnsi="Courier New" w:cs="Courier New"/>
          <w:sz w:val="20"/>
          <w:szCs w:val="20"/>
          <w:rPrChange w:id="764" w:author="Filipa  Calado" w:date="2021-11-19T16:10:00Z">
            <w:rPr/>
          </w:rPrChange>
        </w:rPr>
        <w:t xml:space="preserve">&lt;mod&gt; &lt;del rend="strikethrough"&gt;caused&lt;/del&gt; </w:t>
      </w:r>
    </w:p>
    <w:p w14:paraId="0DAAD3D1" w14:textId="77777777" w:rsidR="0049437C" w:rsidRPr="0049437C" w:rsidRDefault="00C22B6B" w:rsidP="0049437C">
      <w:pPr>
        <w:pStyle w:val="Textbody"/>
        <w:ind w:left="1418"/>
        <w:rPr>
          <w:ins w:id="765" w:author="Filipa  Calado" w:date="2021-11-19T16:09:00Z"/>
          <w:rFonts w:ascii="Courier New" w:hAnsi="Courier New" w:cs="Courier New"/>
          <w:sz w:val="20"/>
          <w:szCs w:val="20"/>
          <w:rPrChange w:id="766" w:author="Filipa  Calado" w:date="2021-11-19T16:10:00Z">
            <w:rPr>
              <w:ins w:id="767" w:author="Filipa  Calado" w:date="2021-11-19T16:09:00Z"/>
            </w:rPr>
          </w:rPrChange>
        </w:rPr>
      </w:pPr>
      <w:r w:rsidRPr="0049437C">
        <w:rPr>
          <w:rFonts w:ascii="Courier New" w:hAnsi="Courier New" w:cs="Courier New"/>
          <w:sz w:val="20"/>
          <w:szCs w:val="20"/>
          <w:rPrChange w:id="768" w:author="Filipa  Calado" w:date="2021-11-19T16:10:00Z">
            <w:rPr/>
          </w:rPrChange>
        </w:rPr>
        <w:t xml:space="preserve">&lt;del rend="strikethrough"&gt;by slight or&lt;/del&gt; </w:t>
      </w:r>
    </w:p>
    <w:p w14:paraId="4B5F5ED4" w14:textId="77777777" w:rsidR="0049437C" w:rsidRPr="0049437C" w:rsidRDefault="00C22B6B" w:rsidP="0049437C">
      <w:pPr>
        <w:pStyle w:val="Textbody"/>
        <w:ind w:left="1418"/>
        <w:rPr>
          <w:ins w:id="769" w:author="Filipa  Calado" w:date="2021-11-19T16:09:00Z"/>
          <w:rFonts w:ascii="Courier New" w:hAnsi="Courier New" w:cs="Courier New"/>
          <w:sz w:val="20"/>
          <w:szCs w:val="20"/>
          <w:rPrChange w:id="770" w:author="Filipa  Calado" w:date="2021-11-19T16:10:00Z">
            <w:rPr>
              <w:ins w:id="771" w:author="Filipa  Calado" w:date="2021-11-19T16:09:00Z"/>
            </w:rPr>
          </w:rPrChange>
        </w:rPr>
      </w:pPr>
      <w:r w:rsidRPr="0049437C">
        <w:rPr>
          <w:rFonts w:ascii="Courier New" w:hAnsi="Courier New" w:cs="Courier New"/>
          <w:sz w:val="20"/>
          <w:szCs w:val="20"/>
          <w:rPrChange w:id="772" w:author="Filipa  Calado" w:date="2021-11-19T16:10:00Z">
            <w:rPr/>
          </w:rPrChange>
        </w:rPr>
        <w:t xml:space="preserve">&lt;add hand="#pbs" place="superlinear"&gt;derive thier origin from a&lt;/add&gt; </w:t>
      </w:r>
    </w:p>
    <w:p w14:paraId="5143610F" w14:textId="77777777" w:rsidR="0049437C" w:rsidRPr="0049437C" w:rsidRDefault="00C22B6B" w:rsidP="0049437C">
      <w:pPr>
        <w:pStyle w:val="Textbody"/>
        <w:ind w:left="1418"/>
        <w:rPr>
          <w:ins w:id="773" w:author="Filipa  Calado" w:date="2021-11-19T16:09:00Z"/>
          <w:rFonts w:ascii="Courier New" w:hAnsi="Courier New" w:cs="Courier New"/>
          <w:sz w:val="20"/>
          <w:szCs w:val="20"/>
          <w:rPrChange w:id="774" w:author="Filipa  Calado" w:date="2021-11-19T16:10:00Z">
            <w:rPr>
              <w:ins w:id="775" w:author="Filipa  Calado" w:date="2021-11-19T16:09:00Z"/>
            </w:rPr>
          </w:rPrChange>
        </w:rPr>
      </w:pPr>
      <w:r w:rsidRPr="0049437C">
        <w:rPr>
          <w:rFonts w:ascii="Courier New" w:hAnsi="Courier New" w:cs="Courier New"/>
          <w:sz w:val="20"/>
          <w:szCs w:val="20"/>
          <w:rPrChange w:id="776" w:author="Filipa  Calado" w:date="2021-11-19T16:10:00Z">
            <w:rPr/>
          </w:rPrChange>
        </w:rPr>
        <w:t xml:space="preserve">&lt;/mod&gt; tri &lt;/line&gt; </w:t>
      </w:r>
    </w:p>
    <w:p w14:paraId="19AE5C78" w14:textId="77777777" w:rsidR="0049437C" w:rsidRPr="0049437C" w:rsidRDefault="00C22B6B" w:rsidP="0049437C">
      <w:pPr>
        <w:pStyle w:val="Textbody"/>
        <w:ind w:left="1418"/>
        <w:rPr>
          <w:ins w:id="777" w:author="Filipa  Calado" w:date="2021-11-19T16:09:00Z"/>
          <w:rFonts w:ascii="Courier New" w:hAnsi="Courier New" w:cs="Courier New"/>
          <w:sz w:val="20"/>
          <w:szCs w:val="20"/>
          <w:rPrChange w:id="778" w:author="Filipa  Calado" w:date="2021-11-19T16:10:00Z">
            <w:rPr>
              <w:ins w:id="779" w:author="Filipa  Calado" w:date="2021-11-19T16:09:00Z"/>
            </w:rPr>
          </w:rPrChange>
        </w:rPr>
      </w:pPr>
      <w:r w:rsidRPr="0049437C">
        <w:rPr>
          <w:rFonts w:ascii="Courier New" w:hAnsi="Courier New" w:cs="Courier New"/>
          <w:sz w:val="20"/>
          <w:szCs w:val="20"/>
          <w:rPrChange w:id="780" w:author="Filipa  Calado" w:date="2021-11-19T16:10:00Z">
            <w:rPr/>
          </w:rPrChange>
        </w:rPr>
        <w:t xml:space="preserve">&lt;line&gt;vial occurence &lt;del rend="strikethrough"&gt;s&lt;/del&gt;. </w:t>
      </w:r>
    </w:p>
    <w:p w14:paraId="5B8A28EF" w14:textId="20EF5C23" w:rsidR="00453A62" w:rsidRPr="0049437C" w:rsidRDefault="00C22B6B">
      <w:pPr>
        <w:pStyle w:val="Textbody"/>
        <w:ind w:left="1418"/>
        <w:rPr>
          <w:ins w:id="781" w:author="Filipa  Calado" w:date="2021-11-19T16:09:00Z"/>
          <w:rFonts w:ascii="Courier New" w:hAnsi="Courier New" w:cs="Courier New"/>
          <w:sz w:val="20"/>
          <w:szCs w:val="20"/>
          <w:rPrChange w:id="782" w:author="Filipa  Calado" w:date="2021-11-19T16:10:00Z">
            <w:rPr>
              <w:ins w:id="783" w:author="Filipa  Calado" w:date="2021-11-19T16:09:00Z"/>
            </w:rPr>
          </w:rPrChange>
        </w:rPr>
        <w:pPrChange w:id="784" w:author="Filipa  Calado" w:date="2021-11-19T16:09:00Z">
          <w:pPr>
            <w:pStyle w:val="Textbody"/>
          </w:pPr>
        </w:pPrChange>
      </w:pPr>
      <w:r w:rsidRPr="0049437C">
        <w:rPr>
          <w:rFonts w:ascii="Courier New" w:hAnsi="Courier New" w:cs="Courier New"/>
          <w:sz w:val="20"/>
          <w:szCs w:val="20"/>
          <w:rPrChange w:id="785" w:author="Filipa  Calado" w:date="2021-11-19T16:10:00Z">
            <w:rPr/>
          </w:rPrChange>
        </w:rPr>
        <w:t>&lt;mod spanTo="#c56-0005.01"/&gt; &lt;del rend="strikethrough" next="#c56-0005.02"&gt;Strange as the&lt;/del&gt;</w:t>
      </w:r>
    </w:p>
    <w:p w14:paraId="351417BB" w14:textId="35C0C4E2" w:rsidR="0049437C" w:rsidDel="0049437C" w:rsidRDefault="0049437C">
      <w:pPr>
        <w:pStyle w:val="Textbody"/>
        <w:spacing w:line="480" w:lineRule="auto"/>
        <w:rPr>
          <w:del w:id="786" w:author="Filipa  Calado" w:date="2021-11-19T16:15:00Z"/>
        </w:rPr>
      </w:pPr>
      <w:ins w:id="787" w:author="Filipa  Calado" w:date="2021-11-19T16:14:00Z">
        <w:r>
          <w:t xml:space="preserve">The </w:t>
        </w:r>
      </w:ins>
      <w:ins w:id="788" w:author="Filipa  Calado" w:date="2021-11-19T16:15:00Z">
        <w:r>
          <w:t xml:space="preserve"> </w:t>
        </w:r>
      </w:ins>
    </w:p>
    <w:p w14:paraId="5E5139A1" w14:textId="12C2E720" w:rsidR="00453A62" w:rsidRDefault="0049437C" w:rsidP="0049437C">
      <w:pPr>
        <w:pStyle w:val="Textbody"/>
        <w:spacing w:line="480" w:lineRule="auto"/>
      </w:pPr>
      <w:ins w:id="789" w:author="Filipa  Calado" w:date="2021-11-19T16:14:00Z">
        <w:r>
          <w:rPr>
            <w:rStyle w:val="OrgCode"/>
          </w:rPr>
          <w:t>&lt;line&gt;</w:t>
        </w:r>
        <w:r>
          <w:t xml:space="preserve"> tags</w:t>
        </w:r>
      </w:ins>
      <w:ins w:id="790" w:author="Filipa  Calado" w:date="2021-11-19T16:15:00Z">
        <w:r>
          <w:t xml:space="preserve"> indicate lines of text</w:t>
        </w:r>
      </w:ins>
      <w:ins w:id="791" w:author="Filipa  Calado" w:date="2021-11-19T16:14:00Z">
        <w:r>
          <w:t xml:space="preserve">, and </w:t>
        </w:r>
        <w:r>
          <w:rPr>
            <w:rStyle w:val="OrgCode"/>
          </w:rPr>
          <w:t>&lt;del&gt;</w:t>
        </w:r>
        <w:r>
          <w:t xml:space="preserve"> tags</w:t>
        </w:r>
      </w:ins>
      <w:ins w:id="792" w:author="Filipa  Calado" w:date="2021-11-19T16:15:00Z">
        <w:r>
          <w:t xml:space="preserve"> indicate deleted text</w:t>
        </w:r>
      </w:ins>
      <w:ins w:id="793" w:author="Filipa  Calado" w:date="2021-11-19T16:14:00Z">
        <w:r>
          <w:t xml:space="preserve">. </w:t>
        </w:r>
      </w:ins>
      <w:r w:rsidR="00C22B6B">
        <w:t xml:space="preserve">Through this level of detail, TEI facilitates deep and complex description of textual material that facilitates scholarly research. </w:t>
      </w:r>
      <w:del w:id="794" w:author="Filipa  Calado" w:date="2021-11-19T16:15:00Z">
        <w:r w:rsidR="00C22B6B" w:rsidDel="0049437C">
          <w:delText xml:space="preserve">Note that the first few lines of the text contained within the </w:delText>
        </w:r>
        <w:r w:rsidR="00C22B6B" w:rsidDel="0049437C">
          <w:rPr>
            <w:rStyle w:val="OrgCode"/>
          </w:rPr>
          <w:delText>&lt;line&gt;</w:delText>
        </w:r>
        <w:r w:rsidR="00C22B6B" w:rsidDel="0049437C">
          <w:delText xml:space="preserve"> tags, and the deleted text contained within </w:delText>
        </w:r>
        <w:r w:rsidR="00C22B6B" w:rsidDel="0049437C">
          <w:rPr>
            <w:rStyle w:val="OrgCode"/>
          </w:rPr>
          <w:delText>&lt;del&gt;</w:delText>
        </w:r>
        <w:r w:rsidR="00C22B6B" w:rsidDel="0049437C">
          <w:delText xml:space="preserve"> tags. </w:delText>
        </w:r>
      </w:del>
      <w:r w:rsidR="00C22B6B">
        <w:t xml:space="preserve">This excerpt also includes a </w:t>
      </w:r>
      <w:r w:rsidR="00C22B6B">
        <w:rPr>
          <w:rStyle w:val="OrgCode"/>
        </w:rPr>
        <w:t>&lt;handShift&gt;</w:t>
      </w:r>
      <w:r w:rsidR="00C22B6B">
        <w:t xml:space="preserve"> tag and </w:t>
      </w:r>
      <w:r w:rsidR="00C22B6B">
        <w:rPr>
          <w:rStyle w:val="OrgCode"/>
        </w:rPr>
        <w:t>@hand</w:t>
      </w:r>
      <w:r w:rsidR="00C22B6B">
        <w:t xml:space="preserve"> attribute, which indicate whose "hand" is </w:t>
      </w:r>
      <w:del w:id="795" w:author="Filipa  Calado" w:date="2021-11-19T16:15:00Z">
        <w:r w:rsidR="00C22B6B" w:rsidDel="0049437C">
          <w:delText>reponsible</w:delText>
        </w:r>
      </w:del>
      <w:ins w:id="796" w:author="Filipa  Calado" w:date="2021-11-19T16:15:00Z">
        <w:r>
          <w:t>responsible</w:t>
        </w:r>
      </w:ins>
      <w:r w:rsidR="00C22B6B">
        <w:t xml:space="preserve"> for each section of text</w:t>
      </w:r>
      <w:ins w:id="797" w:author="Filipa  Calado" w:date="2021-11-19T16:16:00Z">
        <w:r>
          <w:t>—a</w:t>
        </w:r>
      </w:ins>
      <w:del w:id="798" w:author="Filipa  Calado" w:date="2021-11-19T16:15:00Z">
        <w:r w:rsidR="00C22B6B" w:rsidDel="0049437C">
          <w:delText>. This is</w:delText>
        </w:r>
      </w:del>
      <w:r w:rsidR="00C22B6B">
        <w:t xml:space="preserve"> valuable </w:t>
      </w:r>
      <w:ins w:id="799" w:author="Filipa  Calado" w:date="2021-11-19T16:16:00Z">
        <w:r>
          <w:t xml:space="preserve">piece of </w:t>
        </w:r>
      </w:ins>
      <w:r w:rsidR="00C22B6B">
        <w:t xml:space="preserve">information for a text that </w:t>
      </w:r>
      <w:del w:id="800" w:author="Filipa  Calado" w:date="2021-11-19T16:16:00Z">
        <w:r w:rsidR="00C22B6B" w:rsidDel="0049437C">
          <w:delText xml:space="preserve">was </w:delText>
        </w:r>
      </w:del>
      <w:ins w:id="801" w:author="Filipa  Calado" w:date="2021-11-19T16:16:00Z">
        <w:r>
          <w:t xml:space="preserve">is </w:t>
        </w:r>
      </w:ins>
      <w:del w:id="802" w:author="Filipa  Calado" w:date="2021-11-19T16:16:00Z">
        <w:r w:rsidR="00C22B6B" w:rsidDel="0049437C">
          <w:delText xml:space="preserve">composed </w:delText>
        </w:r>
      </w:del>
      <w:ins w:id="803" w:author="Filipa  Calado" w:date="2021-11-19T16:16:00Z">
        <w:r>
          <w:t xml:space="preserve">written </w:t>
        </w:r>
      </w:ins>
      <w:r w:rsidR="00C22B6B">
        <w:t>by Mary Shelley</w:t>
      </w:r>
      <w:del w:id="804" w:author="Filipa  Calado" w:date="2021-11-19T16:16:00Z">
        <w:r w:rsidR="00C22B6B" w:rsidDel="0049437C">
          <w:delText>,</w:delText>
        </w:r>
      </w:del>
      <w:r w:rsidR="00C22B6B">
        <w:t xml:space="preserve"> and co-edited by her husband, Percy Shelley.</w:t>
      </w:r>
    </w:p>
    <w:p w14:paraId="6D1CC966" w14:textId="0E66A72E" w:rsidR="00453A62" w:rsidDel="0049437C" w:rsidRDefault="0049437C">
      <w:pPr>
        <w:pStyle w:val="Textbody"/>
        <w:spacing w:line="480" w:lineRule="auto"/>
        <w:ind w:left="360"/>
        <w:rPr>
          <w:del w:id="805" w:author="Filipa  Calado" w:date="2021-11-19T16:16:00Z"/>
        </w:rPr>
      </w:pPr>
      <w:bookmarkStart w:id="806" w:name="org7aa5f3b"/>
      <w:bookmarkStart w:id="807" w:name="OrgXref.org7aa5f3b"/>
      <w:bookmarkEnd w:id="806"/>
      <w:ins w:id="808" w:author="Filipa  Calado" w:date="2021-11-19T16:16:00Z">
        <w:r>
          <w:rPr>
            <w:rStyle w:val="OrgDone"/>
          </w:rPr>
          <w:lastRenderedPageBreak/>
          <w:tab/>
        </w:r>
      </w:ins>
      <w:del w:id="809" w:author="Filipa  Calado" w:date="2021-11-19T16:16:00Z">
        <w:r w:rsidR="00C22B6B" w:rsidDel="0049437C">
          <w:rPr>
            <w:rStyle w:val="OrgDone"/>
          </w:rPr>
          <w:delText>DONE</w:delText>
        </w:r>
        <w:r w:rsidR="00C22B6B" w:rsidDel="0049437C">
          <w:delText xml:space="preserve"> remove Willa Cather example</w:delText>
        </w:r>
        <w:bookmarkEnd w:id="807"/>
      </w:del>
    </w:p>
    <w:p w14:paraId="04674E30" w14:textId="39FDE0D6" w:rsidR="00453A62" w:rsidRDefault="00C22B6B" w:rsidP="0049437C">
      <w:pPr>
        <w:pStyle w:val="Textbody"/>
        <w:spacing w:line="480" w:lineRule="auto"/>
      </w:pPr>
      <w:del w:id="810" w:author="Filipa  Calado" w:date="2021-11-19T16:16:00Z">
        <w:r w:rsidDel="0049437C">
          <w:delText xml:space="preserve">As in the above example, </w:delText>
        </w:r>
      </w:del>
      <w:r>
        <w:t xml:space="preserve">TEI documents resemble an ordered hierarchy or nested tree structure, with </w:t>
      </w:r>
      <w:del w:id="811" w:author="Filipa  Calado" w:date="2021-11-19T16:16:00Z">
        <w:r w:rsidDel="0049437C">
          <w:delText xml:space="preserve">the </w:delText>
        </w:r>
      </w:del>
      <w:r>
        <w:t xml:space="preserve">one "root" component and several "branches," known as "nodes." </w:t>
      </w:r>
      <w:del w:id="812" w:author="Filipa  Calado" w:date="2021-11-19T16:16:00Z">
        <w:r w:rsidDel="0049437C">
          <w:delText xml:space="preserve">This hierarchical nature of the TEI means that </w:delText>
        </w:r>
      </w:del>
      <w:ins w:id="813" w:author="Filipa  Calado" w:date="2021-11-19T16:16:00Z">
        <w:r w:rsidR="0049437C">
          <w:t>A</w:t>
        </w:r>
      </w:ins>
      <w:del w:id="814" w:author="Filipa  Calado" w:date="2021-11-19T16:16:00Z">
        <w:r w:rsidDel="0049437C">
          <w:delText>a</w:delText>
        </w:r>
      </w:del>
      <w:r>
        <w:t xml:space="preserve">ll elements in the text must be contained as discrete nodes within this bounded structure, </w:t>
      </w:r>
      <w:del w:id="815" w:author="Filipa  Calado" w:date="2021-11-19T16:17:00Z">
        <w:r w:rsidDel="0049437C">
          <w:delText>where one cannot overlap elements</w:delText>
        </w:r>
      </w:del>
      <w:ins w:id="816" w:author="Filipa  Calado" w:date="2021-11-19T16:17:00Z">
        <w:r w:rsidR="0049437C">
          <w:t>and elements cannot overlap</w:t>
        </w:r>
      </w:ins>
      <w:r>
        <w:t xml:space="preserve">. Though the strict tagging structure of TEI forces encoders to </w:t>
      </w:r>
      <w:del w:id="817" w:author="Filipa  Calado" w:date="2021-11-19T16:17:00Z">
        <w:r w:rsidDel="0049437C">
          <w:delText xml:space="preserve">label </w:delText>
        </w:r>
      </w:del>
      <w:ins w:id="818" w:author="Filipa  Calado" w:date="2021-11-19T16:17:00Z">
        <w:r w:rsidR="0049437C">
          <w:t xml:space="preserve">organize </w:t>
        </w:r>
      </w:ins>
      <w:r>
        <w:t xml:space="preserve">textual elements as discrete data, it also enables them to create their own labels for the elements. Perhaps the most useful aspect about TEI is this customizability, which it inherits from its parent language, XML, or eXtensible Markup Language. As an "extensible" language, TEI enables users to </w:t>
      </w:r>
      <w:del w:id="819" w:author="Filipa  Calado" w:date="2021-11-19T16:17:00Z">
        <w:r w:rsidDel="0049437C">
          <w:delText>to</w:delText>
        </w:r>
      </w:del>
      <w:del w:id="820" w:author="Filipa  Calado" w:date="2021-11-19T16:18:00Z">
        <w:r w:rsidDel="0049437C">
          <w:delText xml:space="preserve"> </w:delText>
        </w:r>
      </w:del>
      <w:r>
        <w:t xml:space="preserve">create their own tags </w:t>
      </w:r>
      <w:del w:id="821" w:author="Filipa  Calado" w:date="2021-11-19T16:18:00Z">
        <w:r w:rsidDel="0049437C">
          <w:delText xml:space="preserve">to </w:delText>
        </w:r>
      </w:del>
      <w:ins w:id="822" w:author="Filipa  Calado" w:date="2021-11-19T16:18:00Z">
        <w:r w:rsidR="0049437C">
          <w:t xml:space="preserve">that </w:t>
        </w:r>
      </w:ins>
      <w:r>
        <w:t xml:space="preserve">describe the particular elements they wish to encode. </w:t>
      </w:r>
      <w:r>
        <w:rPr>
          <w:rStyle w:val="Emphasis"/>
        </w:rPr>
        <w:t>The Women Writers Project</w:t>
      </w:r>
      <w:r>
        <w:t xml:space="preserve">, directed by Julia Flanders, adequately frames how TEI's inherent extensibility can address textual ambiguity. According to the </w:t>
      </w:r>
      <w:r>
        <w:rPr>
          <w:rStyle w:val="Emphasis"/>
        </w:rPr>
        <w:t>WWP</w:t>
      </w:r>
      <w:r>
        <w:t>:</w:t>
      </w:r>
    </w:p>
    <w:p w14:paraId="0A2F2BEE" w14:textId="5BA7351A" w:rsidR="00453A62" w:rsidRDefault="00C22B6B" w:rsidP="0049437C">
      <w:pPr>
        <w:pStyle w:val="Textbody"/>
        <w:ind w:left="1418"/>
        <w:rPr>
          <w:ins w:id="823" w:author="Filipa  Calado" w:date="2021-11-19T16:18:00Z"/>
        </w:rPr>
      </w:pPr>
      <w:r>
        <w:t>Unlike many standardization efforts, the TEI … explicitly accommodat[es] variation and debate within its technical framework. The TEI Guidelines are designed to be both modular and customizable, so that specific projects can choose the relevant portions of the TEI and ignore the rest, and can also if necessary create extensions of the TEI language to describe facets of the text which the TEI does not yet address. Flanders, 1999-2021</w:t>
      </w:r>
    </w:p>
    <w:p w14:paraId="38AD0B99" w14:textId="77777777" w:rsidR="0049437C" w:rsidRDefault="0049437C">
      <w:pPr>
        <w:pStyle w:val="Textbody"/>
        <w:ind w:left="1418"/>
        <w:pPrChange w:id="824" w:author="Filipa  Calado" w:date="2021-11-19T16:18:00Z">
          <w:pPr>
            <w:pStyle w:val="Textbody"/>
            <w:spacing w:line="480" w:lineRule="auto"/>
          </w:pPr>
        </w:pPrChange>
      </w:pPr>
    </w:p>
    <w:p w14:paraId="4EB50E8B" w14:textId="77777777" w:rsidR="00453A62" w:rsidRDefault="00C22B6B">
      <w:pPr>
        <w:pStyle w:val="Textbody"/>
        <w:spacing w:line="480" w:lineRule="auto"/>
      </w:pPr>
      <w:r>
        <w:t>Because TEI is built from a language that allows its users to build their own version of that language, there is potential for representing the elements necessary to a project by customizing these elements on a project-by-project basis.</w:t>
      </w:r>
    </w:p>
    <w:p w14:paraId="12FBD679" w14:textId="77777777" w:rsidR="00453A62" w:rsidRDefault="00C22B6B">
      <w:pPr>
        <w:pStyle w:val="Textbody"/>
        <w:spacing w:line="480" w:lineRule="auto"/>
        <w:ind w:left="360"/>
      </w:pPr>
      <w:bookmarkStart w:id="825" w:name="org745adc6"/>
      <w:bookmarkStart w:id="826" w:name="OrgXref.org745adc6"/>
      <w:bookmarkEnd w:id="825"/>
      <w:r>
        <w:rPr>
          <w:rStyle w:val="OrgTodo"/>
        </w:rPr>
        <w:t>TODO</w:t>
      </w:r>
      <w:r>
        <w:t xml:space="preserve"> incorporate Boyd in some way (?) - maybe in discreteness</w:t>
      </w:r>
      <w:bookmarkEnd w:id="826"/>
    </w:p>
    <w:p w14:paraId="625F899E" w14:textId="57CD8CC4" w:rsidR="00453A62" w:rsidDel="00A9301D" w:rsidRDefault="00A9301D">
      <w:pPr>
        <w:pStyle w:val="Textbody"/>
        <w:spacing w:line="480" w:lineRule="auto"/>
        <w:ind w:left="360"/>
        <w:rPr>
          <w:del w:id="827" w:author="Filipa  Calado" w:date="2021-11-19T16:23:00Z"/>
        </w:rPr>
      </w:pPr>
      <w:bookmarkStart w:id="828" w:name="org3ccf3d0"/>
      <w:bookmarkStart w:id="829" w:name="OrgXref.org3ccf3d0"/>
      <w:bookmarkEnd w:id="828"/>
      <w:ins w:id="830" w:author="Filipa  Calado" w:date="2021-11-19T16:23:00Z">
        <w:r>
          <w:rPr>
            <w:rStyle w:val="OrgDone"/>
          </w:rPr>
          <w:tab/>
        </w:r>
      </w:ins>
      <w:del w:id="831" w:author="Filipa  Calado" w:date="2021-11-19T16:23:00Z">
        <w:r w:rsidR="00C22B6B" w:rsidDel="00A9301D">
          <w:rPr>
            <w:rStyle w:val="OrgDone"/>
          </w:rPr>
          <w:delText>DONE</w:delText>
        </w:r>
        <w:r w:rsidR="00C22B6B" w:rsidDel="00A9301D">
          <w:delText xml:space="preserve"> add reference to 'queer encoding'</w:delText>
        </w:r>
        <w:bookmarkEnd w:id="829"/>
      </w:del>
    </w:p>
    <w:p w14:paraId="062F4BF1" w14:textId="5D3AF2F6" w:rsidR="00453A62" w:rsidRDefault="00C22B6B">
      <w:pPr>
        <w:pStyle w:val="Textbody"/>
        <w:spacing w:line="480" w:lineRule="auto"/>
      </w:pPr>
      <w:r>
        <w:t xml:space="preserve">As queer studies scholars well know, however, </w:t>
      </w:r>
      <w:del w:id="832" w:author="Filipa  Calado" w:date="2021-11-19T16:24:00Z">
        <w:r w:rsidDel="00A9301D">
          <w:delText xml:space="preserve">there are always elements </w:delText>
        </w:r>
      </w:del>
      <w:ins w:id="833" w:author="Filipa  Calado" w:date="2021-11-19T16:24:00Z">
        <w:r w:rsidR="00A9301D">
          <w:t>some textual elements</w:t>
        </w:r>
      </w:ins>
      <w:del w:id="834" w:author="Filipa  Calado" w:date="2021-11-19T16:24:00Z">
        <w:r w:rsidDel="00A9301D">
          <w:delText>that</w:delText>
        </w:r>
      </w:del>
      <w:r>
        <w:t xml:space="preserve"> cannot be contained within rigid categories. Accordingly, there are a number of projects that explore the potential of TEI for </w:t>
      </w:r>
      <w:del w:id="835" w:author="Filipa  Calado" w:date="2021-11-19T16:24:00Z">
        <w:r w:rsidDel="00A9301D">
          <w:delText xml:space="preserve">what Julia Flanders calls </w:delText>
        </w:r>
      </w:del>
      <w:r>
        <w:t>"queer encoding</w:t>
      </w:r>
      <w:ins w:id="836" w:author="Filipa  Calado" w:date="2021-11-19T16:24:00Z">
        <w:r w:rsidR="00A9301D">
          <w:t>,” like the</w:t>
        </w:r>
      </w:ins>
      <w:del w:id="837" w:author="Filipa  Calado" w:date="2021-11-19T16:24:00Z">
        <w:r w:rsidDel="00A9301D">
          <w:delText>." The</w:delText>
        </w:r>
      </w:del>
      <w:r>
        <w:t xml:space="preserve"> encoding of queer gender</w:t>
      </w:r>
      <w:ins w:id="838" w:author="Filipa  Calado" w:date="2021-11-19T16:24:00Z">
        <w:r w:rsidR="00A9301D">
          <w:t xml:space="preserve">. </w:t>
        </w:r>
      </w:ins>
      <w:ins w:id="839" w:author="Filipa  Calado" w:date="2021-11-19T16:25:00Z">
        <w:r w:rsidR="00A9301D">
          <w:t xml:space="preserve">Here, the TEI data structure obstacles </w:t>
        </w:r>
      </w:ins>
      <w:ins w:id="840" w:author="Filipa  Calado" w:date="2021-11-19T16:26:00Z">
        <w:r w:rsidR="00A9301D">
          <w:t>f</w:t>
        </w:r>
      </w:ins>
      <w:ins w:id="841" w:author="Filipa  Calado" w:date="2021-11-19T16:25:00Z">
        <w:r w:rsidR="00A9301D">
          <w:t>or scholars working to encode multiple or diverse sexual identities, because the</w:t>
        </w:r>
      </w:ins>
      <w:del w:id="842" w:author="Filipa  Calado" w:date="2021-11-19T16:24:00Z">
        <w:r w:rsidDel="00A9301D">
          <w:delText>,</w:delText>
        </w:r>
      </w:del>
      <w:del w:id="843" w:author="Filipa  Calado" w:date="2021-11-19T16:25:00Z">
        <w:r w:rsidDel="00A9301D">
          <w:delText xml:space="preserve"> is one</w:delText>
        </w:r>
      </w:del>
      <w:r>
        <w:t xml:space="preserve"> </w:t>
      </w:r>
      <w:del w:id="844" w:author="Filipa  Calado" w:date="2021-11-19T16:25:00Z">
        <w:r w:rsidDel="00A9301D">
          <w:delText xml:space="preserve">interesting case study because the </w:delText>
        </w:r>
      </w:del>
      <w:r>
        <w:rPr>
          <w:rStyle w:val="OrgCode"/>
        </w:rPr>
        <w:t>&lt;person&gt;</w:t>
      </w:r>
      <w:r>
        <w:t xml:space="preserve"> tag, which describes persons referenced within a text, is limited to one value for gender. </w:t>
      </w:r>
      <w:del w:id="845" w:author="Filipa  Calado" w:date="2021-11-19T16:26:00Z">
        <w:r w:rsidDel="00A9301D">
          <w:delText xml:space="preserve">For scholars working to encode multiple or diverse sexual identities, this data structure creates obstacles. </w:delText>
        </w:r>
      </w:del>
      <w:r>
        <w:t xml:space="preserve">Pamela Caughie and Sabine Meyer, for example, </w:t>
      </w:r>
      <w:ins w:id="846" w:author="Filipa  Calado" w:date="2021-11-19T16:26:00Z">
        <w:r w:rsidR="00A9301D">
          <w:t xml:space="preserve">use the TEI to </w:t>
        </w:r>
      </w:ins>
      <w:del w:id="847" w:author="Filipa  Calado" w:date="2021-11-19T16:26:00Z">
        <w:r w:rsidDel="00A9301D">
          <w:delText>attempt to encode gender identity in</w:delText>
        </w:r>
      </w:del>
      <w:ins w:id="848" w:author="Filipa  Calado" w:date="2021-11-19T16:26:00Z">
        <w:r w:rsidR="00A9301D">
          <w:t>work with</w:t>
        </w:r>
      </w:ins>
      <w:r>
        <w:t xml:space="preserve"> </w:t>
      </w:r>
      <w:r>
        <w:rPr>
          <w:rStyle w:val="Emphasis"/>
        </w:rPr>
        <w:t>Man Into Woman</w:t>
      </w:r>
      <w:r>
        <w:t xml:space="preserve">, the life narrative of Danish painter Lili Elbe who undertook one of the first gender affirming surgeries in 1930. The attempt to mark up Elbe's complex gender ontology brought Caughie and Meyer against this structural </w:t>
      </w:r>
      <w:r>
        <w:lastRenderedPageBreak/>
        <w:t>limitation of the TEI</w:t>
      </w:r>
      <w:del w:id="849" w:author="Filipa  Calado" w:date="2021-11-19T16:27:00Z">
        <w:r w:rsidDel="00E26306">
          <w:delText xml:space="preserve"> which cannot accomodate plural sexual identities</w:delText>
        </w:r>
      </w:del>
      <w:r>
        <w:t>:</w:t>
      </w:r>
    </w:p>
    <w:p w14:paraId="5F811259" w14:textId="77777777" w:rsidR="00453A62" w:rsidRDefault="00C22B6B">
      <w:pPr>
        <w:pStyle w:val="Quotations"/>
        <w:pPrChange w:id="850" w:author="Filipa  Calado" w:date="2021-11-19T16:27:00Z">
          <w:pPr>
            <w:pStyle w:val="Quotations"/>
            <w:spacing w:line="480" w:lineRule="auto"/>
          </w:pPr>
        </w:pPrChange>
      </w:pPr>
      <w: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Caughie, Meyer, 2018, p. 231</w:t>
      </w:r>
    </w:p>
    <w:p w14:paraId="75A9CA34" w14:textId="41677987" w:rsidR="00453A62" w:rsidRDefault="00C22B6B">
      <w:pPr>
        <w:pStyle w:val="Textbody"/>
        <w:spacing w:line="480" w:lineRule="auto"/>
      </w:pPr>
      <w:r>
        <w:t xml:space="preserve">Interestingly, the TEI forces these scholars to consider the ways that computation works on a deeper level to reify gender as essential. In particular, the fixity that the TEI imposes upon Elbe as a queer subject brings out the ways that gender is </w:t>
      </w:r>
      <w:del w:id="851" w:author="Filipa  Calado" w:date="2021-11-19T16:29:00Z">
        <w:r w:rsidDel="00675EE9">
          <w:delText xml:space="preserve">situational </w:delText>
        </w:r>
      </w:del>
      <w:ins w:id="852" w:author="Filipa  Calado" w:date="2021-11-19T16:30:00Z">
        <w:r w:rsidR="00675EE9">
          <w:t>situated</w:t>
        </w:r>
      </w:ins>
      <w:ins w:id="853" w:author="Filipa  Calado" w:date="2021-11-19T16:29:00Z">
        <w:r w:rsidR="00675EE9">
          <w:t xml:space="preserve"> </w:t>
        </w:r>
      </w:ins>
      <w:r>
        <w:t>and relational across this text.</w:t>
      </w:r>
    </w:p>
    <w:p w14:paraId="0DBF1FFC" w14:textId="348C491E" w:rsidR="00453A62" w:rsidRDefault="00C22B6B">
      <w:pPr>
        <w:pStyle w:val="Textbody"/>
        <w:spacing w:line="480" w:lineRule="auto"/>
        <w:ind w:firstLine="567"/>
        <w:pPrChange w:id="854" w:author="Filipa  Calado" w:date="2021-11-19T16:34:00Z">
          <w:pPr>
            <w:pStyle w:val="Textbody"/>
            <w:spacing w:line="480" w:lineRule="auto"/>
          </w:pPr>
        </w:pPrChange>
      </w:pPr>
      <w:r>
        <w:t>Other scholars find advantage in TEI's data structure. While TEI is strict about what constitutes a person</w:t>
      </w:r>
      <w:ins w:id="855" w:author="Filipa  Calado" w:date="2021-11-19T16:34:00Z">
        <w:r w:rsidR="00675EE9">
          <w:t>—</w:t>
        </w:r>
      </w:ins>
      <w:del w:id="856" w:author="Filipa  Calado" w:date="2021-11-19T16:34:00Z">
        <w:r w:rsidDel="00675EE9">
          <w:delText>–</w:delText>
        </w:r>
      </w:del>
      <w:r>
        <w:t>as an entity with one sex, for example</w:t>
      </w:r>
      <w:ins w:id="857" w:author="Filipa  Calado" w:date="2021-11-19T16:34:00Z">
        <w:r w:rsidR="00675EE9">
          <w:t>—</w:t>
        </w:r>
      </w:ins>
      <w:del w:id="858" w:author="Filipa  Calado" w:date="2021-11-19T16:34:00Z">
        <w:r w:rsidDel="00675EE9">
          <w:delText>–</w:delText>
        </w:r>
      </w:del>
      <w:r>
        <w:t xml:space="preserve">it also enables an approach toward personhood as multiple. Like Caughie and Meyer, Marion Thain also works </w:t>
      </w:r>
      <w:ins w:id="859" w:author="Filipa  Calado" w:date="2021-11-19T16:43:00Z">
        <w:r w:rsidR="009268EF">
          <w:t xml:space="preserve">to encode the diaries of </w:t>
        </w:r>
      </w:ins>
      <w:del w:id="860" w:author="Filipa  Calado" w:date="2021-11-19T16:43:00Z">
        <w:r w:rsidDel="009268EF">
          <w:delText>wi</w:delText>
        </w:r>
      </w:del>
      <w:del w:id="861" w:author="Filipa  Calado" w:date="2021-11-19T16:44:00Z">
        <w:r w:rsidDel="009268EF">
          <w:delText xml:space="preserve">th </w:delText>
        </w:r>
      </w:del>
      <w:r>
        <w:t>a complex writing subject</w:t>
      </w:r>
      <w:ins w:id="862" w:author="Filipa  Calado" w:date="2021-11-19T16:34:00Z">
        <w:r w:rsidR="00675EE9">
          <w:t xml:space="preserve">: </w:t>
        </w:r>
      </w:ins>
      <w:del w:id="863" w:author="Filipa  Calado" w:date="2021-11-19T16:34:00Z">
        <w:r w:rsidDel="00675EE9">
          <w:delText xml:space="preserve">, </w:delText>
        </w:r>
      </w:del>
      <w:r>
        <w:t>the late-19th-century English poet, Michael Field</w:t>
      </w:r>
      <w:ins w:id="864" w:author="Filipa  Calado" w:date="2021-11-19T16:44:00Z">
        <w:r w:rsidR="009268EF">
          <w:t>. Michael Field</w:t>
        </w:r>
      </w:ins>
      <w:del w:id="865" w:author="Filipa  Calado" w:date="2021-11-19T16:44:00Z">
        <w:r w:rsidDel="009268EF">
          <w:delText>, which</w:delText>
        </w:r>
      </w:del>
      <w:r>
        <w:t xml:space="preserve"> is a pen name for the lesbian couple, Katharine Bradley and Edith Cooper</w:t>
      </w:r>
      <w:ins w:id="866" w:author="Filipa  Calado" w:date="2021-11-19T16:44:00Z">
        <w:r w:rsidR="009268EF">
          <w:t>, which</w:t>
        </w:r>
      </w:ins>
      <w:del w:id="867" w:author="Filipa  Calado" w:date="2021-11-19T16:44:00Z">
        <w:r w:rsidDel="009268EF">
          <w:delText>. Thain works to encode the diaries of Michael Field who,</w:delText>
        </w:r>
      </w:del>
      <w:r>
        <w:t xml:space="preserve"> according to Thain, signifies "the assumed names of two separate women, as well as appearing to signify one single male identity" (Thain, 2016, p. 228). Fortunately for </w:t>
      </w:r>
      <w:del w:id="868" w:author="Filipa  Calado" w:date="2021-11-19T16:40:00Z">
        <w:r w:rsidDel="009268EF">
          <w:delText>Thian</w:delText>
        </w:r>
      </w:del>
      <w:ins w:id="869" w:author="Filipa  Calado" w:date="2021-11-19T16:40:00Z">
        <w:r w:rsidR="009268EF">
          <w:t>Thain</w:t>
        </w:r>
      </w:ins>
      <w:r>
        <w:t xml:space="preserve">, the TEI enables the encoding of </w:t>
      </w:r>
      <w:del w:id="870" w:author="Filipa  Calado" w:date="2021-11-19T16:44:00Z">
        <w:r w:rsidDel="009268EF">
          <w:delText xml:space="preserve">multiple </w:delText>
        </w:r>
      </w:del>
      <w:ins w:id="871" w:author="Filipa  Calado" w:date="2021-11-19T16:44:00Z">
        <w:r w:rsidR="009268EF">
          <w:t xml:space="preserve">distinct </w:t>
        </w:r>
      </w:ins>
      <w:r>
        <w:t>identities, which is central for understanding the queerness of the diaries:</w:t>
      </w:r>
    </w:p>
    <w:p w14:paraId="783ABA05" w14:textId="77777777" w:rsidR="00453A62" w:rsidRDefault="00C22B6B">
      <w:pPr>
        <w:pStyle w:val="Quotations"/>
        <w:pPrChange w:id="872" w:author="Filipa  Calado" w:date="2021-11-19T16:30:00Z">
          <w:pPr>
            <w:pStyle w:val="Quotations"/>
            <w:spacing w:line="480" w:lineRule="auto"/>
          </w:pPr>
        </w:pPrChange>
      </w:pPr>
      <w: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Thain, 2016, p. 233</w:t>
      </w:r>
    </w:p>
    <w:p w14:paraId="7FFF49D9" w14:textId="77777777" w:rsidR="00453A62" w:rsidRDefault="00C22B6B">
      <w:pPr>
        <w:pStyle w:val="Textbody"/>
        <w:spacing w:line="480" w:lineRule="auto"/>
      </w:pPr>
      <w:r>
        <w:t xml:space="preserve">Thain's approach harnesses the hierarchical nature of the TEI to list the various references to each personage within the </w:t>
      </w:r>
      <w:r>
        <w:rPr>
          <w:rStyle w:val="OrgCode"/>
        </w:rPr>
        <w:t>&lt;persName&gt;</w:t>
      </w:r>
      <w:r>
        <w:t xml:space="preserve"> tag. This </w:t>
      </w:r>
      <w:r>
        <w:rPr>
          <w:rStyle w:val="OrgCode"/>
        </w:rPr>
        <w:t>&lt;persName&gt;</w:t>
      </w:r>
      <w:r>
        <w:t xml:space="preserve"> tag allows Thain to "render searchable words not in the text but intimately tied to it. This is not a small issue in a diary in which Katharine Bradley herself is referred to by more than 20 different names" (Thain, 2016, p. 233). By encoding each identity to its proper personage, TEI enables Thain to solve the manage the of multiple identities in this text.</w:t>
      </w:r>
    </w:p>
    <w:p w14:paraId="7FC109BB" w14:textId="5AC46456" w:rsidR="00453A62" w:rsidRDefault="00C22B6B">
      <w:pPr>
        <w:pStyle w:val="Textbody"/>
        <w:spacing w:line="480" w:lineRule="auto"/>
        <w:ind w:firstLine="576"/>
        <w:pPrChange w:id="873" w:author="Filipa  Calado" w:date="2021-11-19T16:46:00Z">
          <w:pPr>
            <w:pStyle w:val="Textbody"/>
            <w:spacing w:line="480" w:lineRule="auto"/>
          </w:pPr>
        </w:pPrChange>
      </w:pPr>
      <w:r>
        <w:t xml:space="preserve">Why do Caughie and Meyer struggle to encode Elbe's identity while Thain appears to succeed </w:t>
      </w:r>
      <w:r>
        <w:lastRenderedPageBreak/>
        <w:t>with Field</w:t>
      </w:r>
      <w:ins w:id="874" w:author="Filipa  Calado" w:date="2021-11-19T16:53:00Z">
        <w:r w:rsidR="009268EF">
          <w:t>s</w:t>
        </w:r>
      </w:ins>
      <w:r>
        <w:t>? While a queerness like Fields's might be delineated and contained, in Elbe's there is a quality of blending which the markup, by its nature, means to separate and fix. As Flanders points out, markup</w:t>
      </w:r>
      <w:ins w:id="875" w:author="Filipa  Calado" w:date="2021-11-19T16:53:00Z">
        <w:r w:rsidR="00423E48">
          <w:t xml:space="preserve"> is</w:t>
        </w:r>
      </w:ins>
      <w:del w:id="876" w:author="Filipa  Calado" w:date="2021-11-19T16:53:00Z">
        <w:r w:rsidDel="00423E48">
          <w:delText>, as</w:delText>
        </w:r>
      </w:del>
      <w:r>
        <w:t xml:space="preserve"> a tool for naming, bounding, and containment, </w:t>
      </w:r>
      <w:ins w:id="877" w:author="Filipa  Calado" w:date="2021-11-19T16:53:00Z">
        <w:r w:rsidR="00423E48">
          <w:t xml:space="preserve">and therefore </w:t>
        </w:r>
      </w:ins>
      <w:r>
        <w:t xml:space="preserve">registers information </w:t>
      </w:r>
      <w:del w:id="878" w:author="Filipa  Calado" w:date="2021-11-19T16:54:00Z">
        <w:r w:rsidDel="00423E48">
          <w:delText xml:space="preserve">as </w:delText>
        </w:r>
      </w:del>
      <w:ins w:id="879" w:author="Filipa  Calado" w:date="2021-11-19T16:54:00Z">
        <w:r w:rsidR="00423E48">
          <w:t xml:space="preserve">in </w:t>
        </w:r>
      </w:ins>
      <w:r>
        <w:t>distinct components</w:t>
      </w:r>
      <w:del w:id="880" w:author="Filipa  Calado" w:date="2021-11-19T16:54:00Z">
        <w:r w:rsidDel="00423E48">
          <w:delText>, rather than smooth information with vague</w:delText>
        </w:r>
      </w:del>
      <w:r>
        <w:t xml:space="preserve"> </w:t>
      </w:r>
      <w:del w:id="881" w:author="Filipa  Calado" w:date="2021-11-19T16:54:00Z">
        <w:r w:rsidDel="00423E48">
          <w:delText xml:space="preserve">boundaries </w:delText>
        </w:r>
      </w:del>
      <w:r>
        <w:t>(Flanders, 2017). Field</w:t>
      </w:r>
      <w:ins w:id="882" w:author="Filipa  Calado" w:date="2021-11-19T16:54:00Z">
        <w:r w:rsidR="00423E48">
          <w:t>s</w:t>
        </w:r>
      </w:ins>
      <w:r>
        <w:t>'s identity</w:t>
      </w:r>
      <w:ins w:id="883" w:author="Filipa  Calado" w:date="2021-11-19T16:54:00Z">
        <w:r w:rsidR="00423E48">
          <w:t xml:space="preserve"> is encodable with TEI because of it</w:t>
        </w:r>
      </w:ins>
      <w:r>
        <w:t xml:space="preserve"> is </w:t>
      </w:r>
      <w:r>
        <w:rPr>
          <w:rStyle w:val="Emphasis"/>
        </w:rPr>
        <w:t>multiple</w:t>
      </w:r>
      <w:ins w:id="884" w:author="Filipa  Calado" w:date="2021-11-19T16:55:00Z">
        <w:r w:rsidR="00423E48">
          <w:t>, that is,</w:t>
        </w:r>
      </w:ins>
      <w:del w:id="885" w:author="Filipa  Calado" w:date="2021-11-19T16:55:00Z">
        <w:r w:rsidDel="00423E48">
          <w:delText>:</w:delText>
        </w:r>
      </w:del>
      <w:ins w:id="886" w:author="Filipa  Calado" w:date="2021-11-19T16:55:00Z">
        <w:r w:rsidR="00423E48">
          <w:t xml:space="preserve"> </w:t>
        </w:r>
      </w:ins>
      <w:del w:id="887" w:author="Filipa  Calado" w:date="2021-11-19T16:55:00Z">
        <w:r w:rsidDel="00423E48">
          <w:delText xml:space="preserve"> </w:delText>
        </w:r>
      </w:del>
      <w:ins w:id="888" w:author="Filipa  Calado" w:date="2021-11-19T16:55:00Z">
        <w:r w:rsidR="00423E48">
          <w:t>distinct and contained within specific entities. T</w:t>
        </w:r>
      </w:ins>
      <w:del w:id="889" w:author="Filipa  Calado" w:date="2021-11-19T16:55:00Z">
        <w:r w:rsidDel="00423E48">
          <w:delText>t</w:delText>
        </w:r>
      </w:del>
      <w:r>
        <w:t>he diaries</w:t>
      </w:r>
      <w:ins w:id="890" w:author="Filipa  Calado" w:date="2021-11-19T16:56:00Z">
        <w:r w:rsidR="00423E48">
          <w:t xml:space="preserve"> contain</w:t>
        </w:r>
      </w:ins>
      <w:r>
        <w:t xml:space="preserve"> "</w:t>
      </w:r>
      <w:del w:id="891" w:author="Filipa  Calado" w:date="2021-11-19T16:56:00Z">
        <w:r w:rsidDel="00423E48">
          <w:delText xml:space="preserve">do not pretend to record the life of a single male, as </w:delText>
        </w:r>
      </w:del>
      <w:r>
        <w:t>two different hands</w:t>
      </w:r>
      <w:ins w:id="892" w:author="Filipa  Calado" w:date="2021-11-19T16:56:00Z">
        <w:r w:rsidR="00423E48">
          <w:t xml:space="preserve"> [that]</w:t>
        </w:r>
      </w:ins>
      <w:r>
        <w:t xml:space="preserve"> record the experience of two clearly differentiated people" (Thain, 2016, p. 229). </w:t>
      </w:r>
      <w:ins w:id="893" w:author="Filipa  Calado" w:date="2021-11-19T16:56:00Z">
        <w:r w:rsidR="00423E48">
          <w:t xml:space="preserve">By contrast, </w:t>
        </w:r>
      </w:ins>
      <w:del w:id="894" w:author="Filipa  Calado" w:date="2021-11-19T16:56:00Z">
        <w:r w:rsidDel="00423E48">
          <w:delText>As long as identities, like Field's, are</w:delText>
        </w:r>
      </w:del>
      <w:del w:id="895" w:author="Filipa  Calado" w:date="2021-11-19T16:55:00Z">
        <w:r w:rsidDel="00423E48">
          <w:delText xml:space="preserve"> distinct and contained within specific entities</w:delText>
        </w:r>
      </w:del>
      <w:del w:id="896" w:author="Filipa  Calado" w:date="2021-11-19T16:56:00Z">
        <w:r w:rsidDel="00423E48">
          <w:delText xml:space="preserve">, TEI can encode them. </w:delText>
        </w:r>
      </w:del>
      <w:r>
        <w:t>Elbe's identity</w:t>
      </w:r>
      <w:ins w:id="897" w:author="Filipa  Calado" w:date="2021-11-19T16:56:00Z">
        <w:r w:rsidR="00423E48">
          <w:t xml:space="preserve"> </w:t>
        </w:r>
      </w:ins>
      <w:del w:id="898" w:author="Filipa  Calado" w:date="2021-11-19T16:56:00Z">
        <w:r w:rsidDel="00423E48">
          <w:delText xml:space="preserve">, by contrast, </w:delText>
        </w:r>
      </w:del>
      <w:r>
        <w:t xml:space="preserve">is not multiple as much as it is plural, containing several identities whose relationship to each other is ambiguous or continually shifting within one entity. </w:t>
      </w:r>
      <w:ins w:id="899" w:author="Filipa  Calado" w:date="2021-11-19T16:57:00Z">
        <w:r w:rsidR="00423E48">
          <w:t xml:space="preserve">Therefore, </w:t>
        </w:r>
      </w:ins>
      <w:r>
        <w:t xml:space="preserve">Elbe's relation to gender is best described qualitatively, as one that alternatively </w:t>
      </w:r>
      <w:ins w:id="900" w:author="Filipa  Calado" w:date="2021-11-19T16:55:00Z">
        <w:r w:rsidR="00423E48">
          <w:t>“</w:t>
        </w:r>
      </w:ins>
      <w:r>
        <w:t>masquerades</w:t>
      </w:r>
      <w:ins w:id="901" w:author="Filipa  Calado" w:date="2021-11-19T16:55:00Z">
        <w:r w:rsidR="00423E48">
          <w:t>”</w:t>
        </w:r>
      </w:ins>
      <w:r>
        <w:t xml:space="preserve"> or </w:t>
      </w:r>
      <w:ins w:id="902" w:author="Filipa  Calado" w:date="2021-11-19T16:55:00Z">
        <w:r w:rsidR="00423E48">
          <w:t>“</w:t>
        </w:r>
      </w:ins>
      <w:r>
        <w:t>inhabits</w:t>
      </w:r>
      <w:ins w:id="903" w:author="Filipa  Calado" w:date="2021-11-19T16:55:00Z">
        <w:r w:rsidR="00423E48">
          <w:t>”</w:t>
        </w:r>
      </w:ins>
      <w:r>
        <w:t xml:space="preserve"> simultaneous gender ontologies (Caughie, Meyer, 2018, p. 231).</w:t>
      </w:r>
    </w:p>
    <w:p w14:paraId="2B9F4D89" w14:textId="77777777" w:rsidR="00453A62" w:rsidDel="00423E48" w:rsidRDefault="00C22B6B">
      <w:pPr>
        <w:pStyle w:val="Heading2"/>
        <w:numPr>
          <w:ilvl w:val="0"/>
          <w:numId w:val="0"/>
        </w:numPr>
        <w:rPr>
          <w:del w:id="904" w:author="Filipa  Calado" w:date="2021-11-19T16:57:00Z"/>
        </w:rPr>
        <w:pPrChange w:id="905" w:author="Filipa  Calado" w:date="2021-11-19T16:57:00Z">
          <w:pPr>
            <w:pStyle w:val="Heading2"/>
          </w:pPr>
        </w:pPrChange>
      </w:pPr>
      <w:bookmarkStart w:id="906" w:name="orgb22b10d"/>
      <w:bookmarkStart w:id="907" w:name="OrgXref.orgb22b10d"/>
      <w:bookmarkEnd w:id="906"/>
      <w:r>
        <w:t xml:space="preserve">The Manuscript of </w:t>
      </w:r>
      <w:r>
        <w:rPr>
          <w:rStyle w:val="Emphasis"/>
        </w:rPr>
        <w:t>Dorian Gray</w:t>
      </w:r>
      <w:bookmarkEnd w:id="907"/>
    </w:p>
    <w:p w14:paraId="196E4B53" w14:textId="6A64BDD4" w:rsidR="00453A62" w:rsidDel="00423E48" w:rsidRDefault="00C22B6B" w:rsidP="00423E48">
      <w:pPr>
        <w:pStyle w:val="Textbody"/>
        <w:spacing w:line="480" w:lineRule="auto"/>
        <w:rPr>
          <w:del w:id="908" w:author="Filipa  Calado" w:date="2021-11-19T16:57:00Z"/>
          <w:rStyle w:val="OrgDone"/>
        </w:rPr>
      </w:pPr>
      <w:bookmarkStart w:id="909" w:name="orgd220d75"/>
      <w:bookmarkStart w:id="910" w:name="OrgXref.orgd220d75"/>
      <w:bookmarkEnd w:id="909"/>
      <w:del w:id="911" w:author="Filipa  Calado" w:date="2021-11-19T16:57:00Z">
        <w:r w:rsidDel="00423E48">
          <w:rPr>
            <w:rStyle w:val="OrgDone"/>
          </w:rPr>
          <w:delText>DONE</w:delText>
        </w:r>
        <w:r w:rsidDel="00423E48">
          <w:delText xml:space="preserve"> categorizing smooth info as exercise in queer encoding</w:delText>
        </w:r>
        <w:bookmarkEnd w:id="910"/>
      </w:del>
    </w:p>
    <w:p w14:paraId="35D367DA" w14:textId="679C4622" w:rsidR="00423E48" w:rsidRDefault="00423E48">
      <w:pPr>
        <w:pStyle w:val="Heading2"/>
        <w:numPr>
          <w:ilvl w:val="0"/>
          <w:numId w:val="0"/>
        </w:numPr>
        <w:rPr>
          <w:ins w:id="912" w:author="Filipa  Calado" w:date="2021-11-19T16:57:00Z"/>
        </w:rPr>
        <w:pPrChange w:id="913" w:author="Filipa  Calado" w:date="2021-11-19T16:57:00Z">
          <w:pPr>
            <w:pStyle w:val="Textbody"/>
            <w:spacing w:line="480" w:lineRule="auto"/>
            <w:ind w:left="360"/>
          </w:pPr>
        </w:pPrChange>
      </w:pPr>
    </w:p>
    <w:p w14:paraId="374C7EBA" w14:textId="34FE6DF7" w:rsidR="00453A62" w:rsidRDefault="00C22B6B">
      <w:pPr>
        <w:pStyle w:val="Textbody"/>
        <w:spacing w:line="480" w:lineRule="auto"/>
        <w:ind w:firstLine="709"/>
        <w:pPrChange w:id="914" w:author="Filipa  Calado" w:date="2021-11-19T16:57:00Z">
          <w:pPr>
            <w:pStyle w:val="Textbody"/>
            <w:spacing w:line="480" w:lineRule="auto"/>
          </w:pPr>
        </w:pPrChange>
      </w:pPr>
      <w:r>
        <w:t>For Wilde's text in particular, the rigid structure of the TEI tags offer</w:t>
      </w:r>
      <w:ins w:id="915" w:author="Filipa  Calado" w:date="2021-11-19T16:59:00Z">
        <w:r w:rsidR="00423E48">
          <w:t>s</w:t>
        </w:r>
      </w:ins>
      <w:r>
        <w:t xml:space="preserve"> an opportunity for exploring the potential of bounding and labelling</w:t>
      </w:r>
      <w:ins w:id="916" w:author="Filipa  Calado" w:date="2021-11-19T17:00:00Z">
        <w:r w:rsidR="00423E48">
          <w:t xml:space="preserve"> queer data. </w:t>
        </w:r>
      </w:ins>
      <w:del w:id="917" w:author="Filipa  Calado" w:date="2021-11-19T17:00:00Z">
        <w:r w:rsidDel="00423E48">
          <w:delText xml:space="preserve"> as an exercise in "queer encoding." </w:delText>
        </w:r>
      </w:del>
      <w:r>
        <w:t>I created a customization that explores the potential of semantic labelling against the demands for fixity and structure within the TEI schema. My customization registers physical and conceptual changes to the</w:t>
      </w:r>
      <w:ins w:id="918" w:author="Filipa  Calado" w:date="2021-11-19T17:00:00Z">
        <w:r w:rsidR="00423E48">
          <w:t xml:space="preserve"> manuscript </w:t>
        </w:r>
      </w:ins>
      <w:del w:id="919" w:author="Filipa  Calado" w:date="2021-11-19T17:00:00Z">
        <w:r w:rsidDel="00423E48">
          <w:delText xml:space="preserve"> </w:delText>
        </w:r>
        <w:r w:rsidDel="00423E48">
          <w:rPr>
            <w:rStyle w:val="Emphasis"/>
          </w:rPr>
          <w:delText>MS</w:delText>
        </w:r>
        <w:r w:rsidDel="00423E48">
          <w:delText xml:space="preserve"> </w:delText>
        </w:r>
      </w:del>
      <w:r>
        <w:t>by creating two new attributes to mark the revisions. First, to mark the physical traces of Wilde's pen as he struck out portions of the text, the custom attribute, "strokes" (</w:t>
      </w:r>
      <w:r>
        <w:rPr>
          <w:rStyle w:val="OrgCode"/>
        </w:rPr>
        <w:t>@strokes</w:t>
      </w:r>
      <w:r>
        <w:t xml:space="preserve"> in formal TEI notation), registers the number of pen strokes through any given section of text. Most often, Wilde uses one or two strokes of his pen, although sometimes, the strokes are too heavy or thick to enumerate</w:t>
      </w:r>
      <w:ins w:id="920" w:author="Filipa  Calado" w:date="2021-11-19T17:00:00Z">
        <w:r w:rsidR="00423E48">
          <w:t xml:space="preserve">. In </w:t>
        </w:r>
      </w:ins>
      <w:del w:id="921" w:author="Filipa  Calado" w:date="2021-11-19T17:00:00Z">
        <w:r w:rsidDel="00423E48">
          <w:delText>, in</w:delText>
        </w:r>
      </w:del>
      <w:r>
        <w:t xml:space="preserve"> </w:t>
      </w:r>
      <w:del w:id="922" w:author="Filipa  Calado" w:date="2021-11-19T17:00:00Z">
        <w:r w:rsidDel="00423E48">
          <w:delText xml:space="preserve">which </w:delText>
        </w:r>
      </w:del>
      <w:ins w:id="923" w:author="Filipa  Calado" w:date="2021-11-19T17:00:00Z">
        <w:r w:rsidR="00423E48">
          <w:t xml:space="preserve">those </w:t>
        </w:r>
      </w:ins>
      <w:r>
        <w:t>case</w:t>
      </w:r>
      <w:ins w:id="924" w:author="Filipa  Calado" w:date="2021-11-19T17:00:00Z">
        <w:r w:rsidR="00423E48">
          <w:t>s</w:t>
        </w:r>
      </w:ins>
      <w:r>
        <w:t xml:space="preserve">, I set the </w:t>
      </w:r>
      <w:r>
        <w:rPr>
          <w:rStyle w:val="OrgCode"/>
        </w:rPr>
        <w:t>@strokes</w:t>
      </w:r>
      <w:r>
        <w:t xml:space="preserve"> attribute to the value</w:t>
      </w:r>
      <w:ins w:id="925" w:author="Filipa  Calado" w:date="2021-11-19T17:00:00Z">
        <w:r w:rsidR="00423E48">
          <w:t xml:space="preserve"> </w:t>
        </w:r>
      </w:ins>
      <w:del w:id="926" w:author="Filipa  Calado" w:date="2021-11-19T17:00:00Z">
        <w:r w:rsidDel="00423E48">
          <w:delText xml:space="preserve">, </w:delText>
        </w:r>
      </w:del>
      <w:r>
        <w:t xml:space="preserve">"inconclusive." In addition to </w:t>
      </w:r>
      <w:r>
        <w:rPr>
          <w:rStyle w:val="OrgCode"/>
        </w:rPr>
        <w:t>@strokes</w:t>
      </w:r>
      <w:r>
        <w:t xml:space="preserve">, the custom attribute </w:t>
      </w:r>
      <w:r>
        <w:rPr>
          <w:rStyle w:val="OrgCode"/>
        </w:rPr>
        <w:t>@implication</w:t>
      </w:r>
      <w:r>
        <w:t xml:space="preserve"> marks the general theme of revision from a list of recurring themes, which include: "intimacy," "beauty," "passion," and "fatality," with the additional values of "inconclusive" or "illegible."</w:t>
      </w:r>
    </w:p>
    <w:p w14:paraId="0CA67BAB" w14:textId="17E86D48" w:rsidR="00453A62" w:rsidDel="007D00F6" w:rsidRDefault="00C22B6B">
      <w:pPr>
        <w:pStyle w:val="Textbody"/>
        <w:spacing w:line="480" w:lineRule="auto"/>
        <w:ind w:firstLine="360"/>
        <w:rPr>
          <w:del w:id="927" w:author="Filipa  Calado" w:date="2021-11-19T17:08:00Z"/>
        </w:rPr>
        <w:pPrChange w:id="928" w:author="Filipa  Calado" w:date="2021-11-19T17:08:00Z">
          <w:pPr>
            <w:pStyle w:val="Textbody"/>
            <w:spacing w:line="480" w:lineRule="auto"/>
          </w:pPr>
        </w:pPrChange>
      </w:pPr>
      <w:r>
        <w:t xml:space="preserve">In what follows, I detail how this customization registers the elisions </w:t>
      </w:r>
      <w:del w:id="929" w:author="Filipa  Calado" w:date="2021-11-19T17:05:00Z">
        <w:r w:rsidDel="007D00F6">
          <w:delText xml:space="preserve">and conversions </w:delText>
        </w:r>
      </w:del>
      <w:r>
        <w:t xml:space="preserve">of homoeroticism in the </w:t>
      </w:r>
      <w:del w:id="930" w:author="Filipa  Calado" w:date="2021-11-19T17:05:00Z">
        <w:r w:rsidDel="007D00F6">
          <w:rPr>
            <w:rStyle w:val="Emphasis"/>
          </w:rPr>
          <w:delText>MS</w:delText>
        </w:r>
        <w:r w:rsidDel="007D00F6">
          <w:delText xml:space="preserve"> as</w:delText>
        </w:r>
      </w:del>
      <w:ins w:id="931" w:author="Filipa  Calado" w:date="2021-11-19T17:05:00Z">
        <w:r w:rsidR="007D00F6">
          <w:rPr>
            <w:rStyle w:val="Emphasis"/>
            <w:i w:val="0"/>
            <w:iCs w:val="0"/>
          </w:rPr>
          <w:t>manuscript as</w:t>
        </w:r>
      </w:ins>
      <w:r>
        <w:t xml:space="preserve"> Wilde prepared it for publication. That being said, </w:t>
      </w:r>
      <w:del w:id="932" w:author="Filipa  Calado" w:date="2021-11-19T17:05:00Z">
        <w:r w:rsidDel="007D00F6">
          <w:delText>the goal here</w:delText>
        </w:r>
      </w:del>
      <w:ins w:id="933" w:author="Filipa  Calado" w:date="2021-11-19T17:05:00Z">
        <w:r w:rsidR="007D00F6">
          <w:t xml:space="preserve">the goal of this work </w:t>
        </w:r>
      </w:ins>
      <w:del w:id="934" w:author="Filipa  Calado" w:date="2021-11-19T17:05:00Z">
        <w:r w:rsidDel="007D00F6">
          <w:delText xml:space="preserve"> </w:delText>
        </w:r>
      </w:del>
      <w:r>
        <w:t xml:space="preserve">is not to </w:t>
      </w:r>
      <w:r>
        <w:lastRenderedPageBreak/>
        <w:t xml:space="preserve">establish a formal method for marking queer elements. Rather, </w:t>
      </w:r>
      <w:del w:id="935" w:author="Filipa  Calado" w:date="2021-11-19T17:06:00Z">
        <w:r w:rsidDel="007D00F6">
          <w:delText>this work</w:delText>
        </w:r>
      </w:del>
      <w:ins w:id="936" w:author="Filipa  Calado" w:date="2021-11-19T17:06:00Z">
        <w:r w:rsidR="007D00F6">
          <w:t>it is to</w:t>
        </w:r>
      </w:ins>
      <w:r>
        <w:t xml:space="preserve"> surface</w:t>
      </w:r>
      <w:del w:id="937" w:author="Filipa  Calado" w:date="2021-11-19T17:06:00Z">
        <w:r w:rsidDel="007D00F6">
          <w:delText>s</w:delText>
        </w:r>
      </w:del>
      <w:r>
        <w:t xml:space="preserve"> a </w:t>
      </w:r>
      <w:del w:id="938" w:author="Filipa  Calado" w:date="2021-11-19T17:06:00Z">
        <w:r w:rsidDel="007D00F6">
          <w:delText xml:space="preserve">formal </w:delText>
        </w:r>
      </w:del>
      <w:r>
        <w:t>resistance in the text</w:t>
      </w:r>
      <w:ins w:id="939" w:author="Filipa  Calado" w:date="2021-11-19T17:05:00Z">
        <w:r w:rsidR="007D00F6">
          <w:t>—</w:t>
        </w:r>
      </w:ins>
      <w:del w:id="940" w:author="Filipa  Calado" w:date="2021-11-19T17:05:00Z">
        <w:r w:rsidDel="007D00F6">
          <w:delText>–</w:delText>
        </w:r>
      </w:del>
      <w:r>
        <w:t xml:space="preserve">an indeterminacy that resists capture by TEI data structure. Here, the difficulty is in engaging the boundedness of the TEI elements, which </w:t>
      </w:r>
      <w:del w:id="941" w:author="Filipa  Calado" w:date="2021-11-19T17:06:00Z">
        <w:r w:rsidDel="007D00F6">
          <w:delText xml:space="preserve">must </w:delText>
        </w:r>
      </w:del>
      <w:r>
        <w:t>encapsulate data, with the indistinctiveness of the queer</w:t>
      </w:r>
      <w:ins w:id="942" w:author="Filipa  Calado" w:date="2021-11-19T17:06:00Z">
        <w:r w:rsidR="007D00F6">
          <w:t>ness</w:t>
        </w:r>
      </w:ins>
      <w:del w:id="943" w:author="Filipa  Calado" w:date="2021-11-19T17:06:00Z">
        <w:r w:rsidDel="007D00F6">
          <w:delText>ness</w:delText>
        </w:r>
      </w:del>
      <w:r>
        <w:t xml:space="preserve"> of the text, which resist demarcation</w:t>
      </w:r>
      <w:ins w:id="944" w:author="Filipa  Calado" w:date="2021-11-19T17:06:00Z">
        <w:r w:rsidR="007D00F6">
          <w:t xml:space="preserve">. I have categorized the revisions </w:t>
        </w:r>
      </w:ins>
      <w:del w:id="945" w:author="Filipa  Calado" w:date="2021-11-19T17:06:00Z">
        <w:r w:rsidDel="007D00F6">
          <w:delText xml:space="preserve"> </w:delText>
        </w:r>
      </w:del>
      <w:r>
        <w:t>within the four themes of "intimacy," "beauty," "passion," and "fatality."</w:t>
      </w:r>
      <w:del w:id="946" w:author="Filipa  Calado" w:date="2021-11-19T17:07:00Z">
        <w:r w:rsidDel="007D00F6">
          <w:delText xml:space="preserve"> Often,</w:delText>
        </w:r>
      </w:del>
      <w:r>
        <w:t xml:space="preserve"> </w:t>
      </w:r>
      <w:ins w:id="947" w:author="Filipa  Calado" w:date="2021-11-19T17:07:00Z">
        <w:r w:rsidR="007D00F6">
          <w:t>T</w:t>
        </w:r>
      </w:ins>
      <w:del w:id="948" w:author="Filipa  Calado" w:date="2021-11-19T17:07:00Z">
        <w:r w:rsidDel="007D00F6">
          <w:delText>t</w:delText>
        </w:r>
      </w:del>
      <w:r>
        <w:t>he</w:t>
      </w:r>
      <w:ins w:id="949" w:author="Filipa  Calado" w:date="2021-11-19T17:07:00Z">
        <w:r w:rsidR="007D00F6">
          <w:t xml:space="preserve">se themes, rather than representing distinct elements, </w:t>
        </w:r>
      </w:ins>
      <w:del w:id="950" w:author="Filipa  Calado" w:date="2021-11-19T17:07:00Z">
        <w:r w:rsidDel="007D00F6">
          <w:delText xml:space="preserve"> boundaries between these elements are fuzzy or blurred, </w:delText>
        </w:r>
      </w:del>
      <w:r>
        <w:t>constitut</w:t>
      </w:r>
      <w:ins w:id="951" w:author="Filipa  Calado" w:date="2021-11-19T17:07:00Z">
        <w:r w:rsidR="007D00F6">
          <w:t>e</w:t>
        </w:r>
      </w:ins>
      <w:del w:id="952" w:author="Filipa  Calado" w:date="2021-11-19T17:07:00Z">
        <w:r w:rsidDel="007D00F6">
          <w:delText>ing</w:delText>
        </w:r>
      </w:del>
      <w:r>
        <w:t xml:space="preserve"> a spectrum of smooth information that threatens the confines of the tags. To add another layer of ambiguity, the number of pen strokes also resists easy demarcation. Depending on Wilde's pen, </w:t>
      </w:r>
      <w:del w:id="953" w:author="Filipa  Calado" w:date="2021-11-19T17:07:00Z">
        <w:r w:rsidDel="007D00F6">
          <w:delText xml:space="preserve">they </w:delText>
        </w:r>
      </w:del>
      <w:ins w:id="954" w:author="Filipa  Calado" w:date="2021-11-19T17:07:00Z">
        <w:r w:rsidR="007D00F6">
          <w:t xml:space="preserve">the strokes </w:t>
        </w:r>
      </w:ins>
      <w:r>
        <w:t xml:space="preserve">can be difficult to enumerate and their boundaries often fail to map with the themes. Therefore, in order to mark up this text, </w:t>
      </w:r>
      <w:del w:id="955" w:author="Filipa  Calado" w:date="2021-11-19T17:08:00Z">
        <w:r w:rsidDel="007D00F6">
          <w:delText xml:space="preserve">one </w:delText>
        </w:r>
      </w:del>
      <w:ins w:id="956" w:author="Filipa  Calado" w:date="2021-11-19T17:08:00Z">
        <w:r w:rsidR="007D00F6">
          <w:t xml:space="preserve">I have </w:t>
        </w:r>
      </w:ins>
      <w:del w:id="957" w:author="Filipa  Calado" w:date="2021-11-19T17:08:00Z">
        <w:r w:rsidDel="007D00F6">
          <w:delText>must</w:delText>
        </w:r>
      </w:del>
      <w:ins w:id="958" w:author="Filipa  Calado" w:date="2021-11-19T17:08:00Z">
        <w:r w:rsidR="007D00F6">
          <w:t>to</w:t>
        </w:r>
      </w:ins>
      <w:r>
        <w:t xml:space="preserve"> make imposing decisions on </w:t>
      </w:r>
      <w:del w:id="959" w:author="Filipa  Calado" w:date="2021-11-19T17:08:00Z">
        <w:r w:rsidDel="007D00F6">
          <w:delText xml:space="preserve">its </w:delText>
        </w:r>
      </w:del>
      <w:ins w:id="960" w:author="Filipa  Calado" w:date="2021-11-19T17:08:00Z">
        <w:r w:rsidR="007D00F6">
          <w:t xml:space="preserve">the </w:t>
        </w:r>
      </w:ins>
      <w:r>
        <w:t>data.</w:t>
      </w:r>
    </w:p>
    <w:p w14:paraId="69E2F748" w14:textId="219C463B" w:rsidR="00453A62" w:rsidRDefault="00C22B6B">
      <w:pPr>
        <w:pStyle w:val="Textbody"/>
        <w:spacing w:line="480" w:lineRule="auto"/>
        <w:ind w:firstLine="360"/>
        <w:pPrChange w:id="961" w:author="Filipa  Calado" w:date="2021-11-19T17:08:00Z">
          <w:pPr>
            <w:pStyle w:val="Textbody"/>
            <w:spacing w:line="480" w:lineRule="auto"/>
            <w:ind w:left="360"/>
          </w:pPr>
        </w:pPrChange>
      </w:pPr>
      <w:bookmarkStart w:id="962" w:name="org193b239"/>
      <w:bookmarkStart w:id="963" w:name="OrgXref.org193b239"/>
      <w:bookmarkEnd w:id="962"/>
      <w:del w:id="964" w:author="Filipa  Calado" w:date="2021-11-19T17:08:00Z">
        <w:r w:rsidDel="007D00F6">
          <w:rPr>
            <w:rStyle w:val="OrgDone"/>
          </w:rPr>
          <w:delText>DONE</w:delText>
        </w:r>
        <w:r w:rsidDel="007D00F6">
          <w:delText xml:space="preserve"> high level summary of patterns in the themes</w:delText>
        </w:r>
      </w:del>
      <w:bookmarkEnd w:id="963"/>
    </w:p>
    <w:p w14:paraId="43356CC8" w14:textId="3DCC5E69" w:rsidR="00453A62" w:rsidDel="007D00F6" w:rsidRDefault="00C22B6B">
      <w:pPr>
        <w:pStyle w:val="Textbody"/>
        <w:spacing w:line="480" w:lineRule="auto"/>
        <w:ind w:firstLine="360"/>
        <w:rPr>
          <w:del w:id="965" w:author="Filipa  Calado" w:date="2021-11-19T17:10:00Z"/>
        </w:rPr>
        <w:pPrChange w:id="966" w:author="Filipa  Calado" w:date="2021-11-19T17:08:00Z">
          <w:pPr>
            <w:pStyle w:val="Textbody"/>
            <w:spacing w:line="480" w:lineRule="auto"/>
          </w:pPr>
        </w:pPrChange>
      </w:pPr>
      <w:r>
        <w:t xml:space="preserve">The evocative opening scene, which consists of a lively dialogue between Basil Hallward and Lord Henry Wotton, sets the tone, reveals character dynamics, and lays out some of the conflict for the ensuing story. In these first few pages, Basil comes across as a sympathetic, sensitive, albeit slightly exasperated artist, who confides to his close friend Lord Henry the powerful influence that Dorian Gray has had upon his life and work. Lord Henry, by contrast, appears as an affable and witty gentleman aesthete, who counters Basil’s confessional utterances with offbeat and </w:t>
      </w:r>
      <w:del w:id="967" w:author="Filipa  Calado" w:date="2021-11-19T17:09:00Z">
        <w:r w:rsidDel="007D00F6">
          <w:delText>pardoxical</w:delText>
        </w:r>
      </w:del>
      <w:ins w:id="968" w:author="Filipa  Calado" w:date="2021-11-19T17:09:00Z">
        <w:r w:rsidR="007D00F6">
          <w:t>paradoxical</w:t>
        </w:r>
      </w:ins>
      <w:r>
        <w:t xml:space="preserve"> observations.</w:t>
      </w:r>
      <w:ins w:id="969" w:author="Filipa  Calado" w:date="2021-11-19T17:10:00Z">
        <w:r w:rsidR="007D00F6">
          <w:t xml:space="preserve"> From the revisions on this opening scene, </w:t>
        </w:r>
      </w:ins>
    </w:p>
    <w:p w14:paraId="739B1683" w14:textId="3FEBEF63" w:rsidR="00453A62" w:rsidDel="007D00F6" w:rsidRDefault="00C22B6B">
      <w:pPr>
        <w:pStyle w:val="Textbody"/>
        <w:spacing w:line="480" w:lineRule="auto"/>
        <w:ind w:firstLine="360"/>
        <w:rPr>
          <w:del w:id="970" w:author="Filipa  Calado" w:date="2021-11-19T17:13:00Z"/>
        </w:rPr>
        <w:pPrChange w:id="971" w:author="Filipa  Calado" w:date="2021-11-19T17:13:00Z">
          <w:pPr>
            <w:pStyle w:val="Textbody"/>
            <w:spacing w:line="480" w:lineRule="auto"/>
          </w:pPr>
        </w:pPrChange>
      </w:pPr>
      <w:del w:id="972" w:author="Filipa  Calado" w:date="2021-11-19T17:10:00Z">
        <w:r w:rsidDel="007D00F6">
          <w:delText>A</w:delText>
        </w:r>
      </w:del>
      <w:ins w:id="973" w:author="Filipa  Calado" w:date="2021-11-19T17:10:00Z">
        <w:r w:rsidR="007D00F6">
          <w:t>a</w:t>
        </w:r>
      </w:ins>
      <w:r>
        <w:t xml:space="preserve"> few general patterns emerge</w:t>
      </w:r>
      <w:del w:id="974" w:author="Filipa  Calado" w:date="2021-11-19T17:10:00Z">
        <w:r w:rsidDel="007D00F6">
          <w:delText xml:space="preserve"> from the revisions across these pages</w:delText>
        </w:r>
      </w:del>
      <w:r>
        <w:t xml:space="preserve">. First, the revisions work to stifle the emotional tension and physical affection in the dialogue between Basil and Lord Henry, replacing it with a lighter or more neutral tone. Because these revisions generally work to shore up the friendship between Basil and Lord Henry, conveying the fondness in their rapport, they are encoded according to the theme of "intimacy." Second are the themes of "beauty" and "passion," which mostly concern revisions where Dorian is </w:t>
      </w:r>
      <w:del w:id="975" w:author="Filipa  Calado" w:date="2021-11-19T17:13:00Z">
        <w:r w:rsidDel="007D00F6">
          <w:delText xml:space="preserve">reformulated </w:delText>
        </w:r>
      </w:del>
      <w:ins w:id="976" w:author="Filipa  Calado" w:date="2021-11-19T17:13:00Z">
        <w:r w:rsidR="007D00F6">
          <w:t xml:space="preserve">reconceived </w:t>
        </w:r>
      </w:ins>
      <w:r>
        <w:t xml:space="preserve">from a romantic object into an artistic subject for Basil's painting. Third, and finally, the theme of "fatality," which </w:t>
      </w:r>
      <w:del w:id="977" w:author="Filipa  Calado" w:date="2021-11-19T17:13:00Z">
        <w:r w:rsidDel="007D00F6">
          <w:delText xml:space="preserve">focus </w:delText>
        </w:r>
      </w:del>
      <w:ins w:id="978" w:author="Filipa  Calado" w:date="2021-11-19T17:13:00Z">
        <w:r w:rsidR="007D00F6">
          <w:t xml:space="preserve">emerges </w:t>
        </w:r>
      </w:ins>
      <w:del w:id="979" w:author="Filipa  Calado" w:date="2021-11-19T17:13:00Z">
        <w:r w:rsidDel="007D00F6">
          <w:delText>heavily o</w:delText>
        </w:r>
      </w:del>
      <w:ins w:id="980" w:author="Filipa  Calado" w:date="2021-11-19T17:13:00Z">
        <w:r w:rsidR="007D00F6">
          <w:t>i</w:t>
        </w:r>
      </w:ins>
      <w:r>
        <w:t>n moments when Basil struggles to explain the consuming and self-destructive effects of Dorian's influence on his life.</w:t>
      </w:r>
      <w:del w:id="981" w:author="Filipa  Calado" w:date="2021-11-19T17:13:00Z">
        <w:r w:rsidDel="007D00F6">
          <w:delText xml:space="preserve"> that Dorian's has on his life.</w:delText>
        </w:r>
      </w:del>
    </w:p>
    <w:p w14:paraId="1FBB81F9" w14:textId="4255D9F4" w:rsidR="00453A62" w:rsidRDefault="00C22B6B">
      <w:pPr>
        <w:pStyle w:val="Textbody"/>
        <w:spacing w:line="480" w:lineRule="auto"/>
        <w:ind w:firstLine="360"/>
        <w:pPrChange w:id="982" w:author="Filipa  Calado" w:date="2021-11-19T17:13:00Z">
          <w:pPr>
            <w:pStyle w:val="Textbody"/>
            <w:spacing w:line="480" w:lineRule="auto"/>
            <w:ind w:left="360"/>
          </w:pPr>
        </w:pPrChange>
      </w:pPr>
      <w:bookmarkStart w:id="983" w:name="org3308e0e"/>
      <w:bookmarkStart w:id="984" w:name="OrgXref.org3308e0e"/>
      <w:bookmarkEnd w:id="983"/>
      <w:del w:id="985" w:author="Filipa  Calado" w:date="2021-11-19T17:13:00Z">
        <w:r w:rsidDel="007D00F6">
          <w:rPr>
            <w:rStyle w:val="OrgDone"/>
          </w:rPr>
          <w:delText>DONE</w:delText>
        </w:r>
        <w:r w:rsidDel="007D00F6">
          <w:delText xml:space="preserve"> intimacy/fatality</w:delText>
        </w:r>
      </w:del>
      <w:bookmarkEnd w:id="984"/>
    </w:p>
    <w:p w14:paraId="7775F3F6" w14:textId="6B8ABF7E" w:rsidR="00453A62" w:rsidRDefault="00C22B6B">
      <w:pPr>
        <w:pStyle w:val="Textbody"/>
        <w:spacing w:line="480" w:lineRule="auto"/>
        <w:ind w:firstLine="360"/>
        <w:pPrChange w:id="986" w:author="Filipa  Calado" w:date="2021-11-19T17:13:00Z">
          <w:pPr>
            <w:pStyle w:val="Textbody"/>
            <w:spacing w:line="480" w:lineRule="auto"/>
          </w:pPr>
        </w:pPrChange>
      </w:pPr>
      <w:del w:id="987" w:author="Filipa  Calado" w:date="2021-11-19T17:14:00Z">
        <w:r w:rsidDel="007D00F6">
          <w:lastRenderedPageBreak/>
          <w:delText>Beginning with the revisions that suppress suggestions of intimacy between the three main characters.</w:delText>
        </w:r>
      </w:del>
      <w:ins w:id="988" w:author="Filipa  Calado" w:date="2021-11-19T17:14:00Z">
        <w:r w:rsidR="007D00F6">
          <w:t>On the theme of intimacy,</w:t>
        </w:r>
      </w:ins>
      <w:r>
        <w:t xml:space="preserve"> </w:t>
      </w:r>
      <w:ins w:id="989" w:author="Filipa  Calado" w:date="2021-11-19T17:14:00Z">
        <w:r w:rsidR="007D00F6">
          <w:t>W</w:t>
        </w:r>
      </w:ins>
      <w:del w:id="990" w:author="Filipa  Calado" w:date="2021-11-19T17:14:00Z">
        <w:r w:rsidDel="007D00F6">
          <w:delText>W</w:delText>
        </w:r>
      </w:del>
      <w:r>
        <w:t xml:space="preserve">ilde’s pen slashes through evidence of physical contact between Basil, Lord Henry, and Dorian. These include Basil "taking hold of his [Lord Henry’s] hand" (p. 9), Basil recounting that Dorian's "cheek just brushed my [Basil's] cheek" (p. 20), and that Basil and Dorian "sit beside each other" (p. 22). Additionally, the dialogue between Basil and Lord Henry develops an intimacy in their tone and subtle mannerisms, </w:t>
      </w:r>
      <w:del w:id="991" w:author="Filipa  Calado" w:date="2021-11-19T17:15:00Z">
        <w:r w:rsidDel="007D00F6">
          <w:delText xml:space="preserve">an intimacy </w:delText>
        </w:r>
      </w:del>
      <w:ins w:id="992" w:author="Filipa  Calado" w:date="2021-11-19T17:15:00Z">
        <w:r w:rsidR="007D00F6">
          <w:t>which</w:t>
        </w:r>
      </w:ins>
      <w:del w:id="993" w:author="Filipa  Calado" w:date="2021-11-19T17:15:00Z">
        <w:r w:rsidDel="007D00F6">
          <w:delText>that</w:delText>
        </w:r>
      </w:del>
      <w:r>
        <w:t xml:space="preserve"> facilitates Basil's confession of his feelings for Dorian. In some </w:t>
      </w:r>
      <w:del w:id="994" w:author="Filipa  Calado" w:date="2021-11-19T17:15:00Z">
        <w:r w:rsidDel="007D00F6">
          <w:delText>casese</w:delText>
        </w:r>
      </w:del>
      <w:ins w:id="995" w:author="Filipa  Calado" w:date="2021-11-19T17:15:00Z">
        <w:r w:rsidR="007D00F6">
          <w:t>cases</w:t>
        </w:r>
      </w:ins>
      <w:r>
        <w:t xml:space="preserve">, Wilde diminishes </w:t>
      </w:r>
      <w:del w:id="996" w:author="Filipa  Calado" w:date="2021-11-19T17:15:00Z">
        <w:r w:rsidDel="007D00F6">
          <w:delText xml:space="preserve">this </w:delText>
        </w:r>
      </w:del>
      <w:ins w:id="997" w:author="Filipa  Calado" w:date="2021-11-19T17:15:00Z">
        <w:r w:rsidR="007D00F6">
          <w:t xml:space="preserve">the </w:t>
        </w:r>
      </w:ins>
      <w:r>
        <w:t xml:space="preserve">intimacy in their conversation with the effect of mitigating the sense of foreboding that surrounds Basil's attraction to Dorian. </w:t>
      </w:r>
      <w:ins w:id="998" w:author="Filipa  Calado" w:date="2021-11-19T17:15:00Z">
        <w:r w:rsidR="00237E4E">
          <w:t xml:space="preserve">Here, </w:t>
        </w:r>
      </w:ins>
      <w:r>
        <w:t xml:space="preserve">Wilde replaces tense pauses with laughter or exchanges dramatic statements and descriptions with more playful ones. One </w:t>
      </w:r>
      <w:del w:id="999" w:author="Filipa  Calado" w:date="2021-11-19T17:15:00Z">
        <w:r w:rsidDel="00237E4E">
          <w:delText xml:space="preserve">striking </w:delText>
        </w:r>
      </w:del>
      <w:r>
        <w:t>example occurs when Basil struggles to convey his reasoning for refusing to exhibit Dorian's portrait:</w:t>
      </w:r>
    </w:p>
    <w:p w14:paraId="031D21A7" w14:textId="77777777" w:rsidR="00453A62" w:rsidRDefault="00C22B6B">
      <w:pPr>
        <w:pStyle w:val="Quotations"/>
        <w:pPrChange w:id="1000" w:author="Filipa  Calado" w:date="2021-11-19T17:15:00Z">
          <w:pPr>
            <w:pStyle w:val="Quotations"/>
            <w:spacing w:line="480" w:lineRule="auto"/>
          </w:pPr>
        </w:pPrChange>
      </w:pPr>
      <w:r>
        <w:t>"The reason why I will not exhibit this picture, is that I am afraid that I have shown in it the secret of my own soul."</w:t>
      </w:r>
    </w:p>
    <w:p w14:paraId="0FA0ABC2" w14:textId="77777777" w:rsidR="00453A62" w:rsidRDefault="00C22B6B">
      <w:pPr>
        <w:pStyle w:val="Quotations"/>
        <w:pPrChange w:id="1001" w:author="Filipa  Calado" w:date="2021-11-19T17:15:00Z">
          <w:pPr>
            <w:pStyle w:val="Quotations"/>
            <w:spacing w:line="480" w:lineRule="auto"/>
          </w:pPr>
        </w:pPrChange>
      </w:pPr>
      <w:r>
        <w:t>Lord Henry hesitated for a moment. ‘And what is that?’ he asked, in a low voice. ‘I will tell you,’ said Hallward, and a look of pain came over his face. ‘Don’t if you would rather not,’ murmured his companion, looking at him." p. 9</w:t>
      </w:r>
    </w:p>
    <w:p w14:paraId="21E9EBC6" w14:textId="77777777" w:rsidR="00453A62" w:rsidRDefault="00C22B6B">
      <w:pPr>
        <w:pStyle w:val="Textbody"/>
        <w:spacing w:line="480" w:lineRule="auto"/>
      </w:pPr>
      <w:r>
        <w:t>The revised version in the manuscript, incorporating the deletions and interlinear additions, reads:</w:t>
      </w:r>
    </w:p>
    <w:p w14:paraId="2606E18C" w14:textId="77777777" w:rsidR="00453A62" w:rsidRDefault="00C22B6B">
      <w:pPr>
        <w:pStyle w:val="Quotations"/>
        <w:pPrChange w:id="1002" w:author="Filipa  Calado" w:date="2021-11-19T17:16:00Z">
          <w:pPr>
            <w:pStyle w:val="Quotations"/>
            <w:spacing w:line="480" w:lineRule="auto"/>
          </w:pPr>
        </w:pPrChange>
      </w:pPr>
      <w:r>
        <w:t>"The reason why I will not exhibit this picture, is that I am afraid that I have shown in it the secret of my own soul."</w:t>
      </w:r>
    </w:p>
    <w:p w14:paraId="710790CC" w14:textId="77777777" w:rsidR="00453A62" w:rsidRDefault="00C22B6B">
      <w:pPr>
        <w:pStyle w:val="Quotations"/>
        <w:pPrChange w:id="1003" w:author="Filipa  Calado" w:date="2021-11-19T17:16:00Z">
          <w:pPr>
            <w:pStyle w:val="Quotations"/>
            <w:spacing w:line="480" w:lineRule="auto"/>
          </w:pPr>
        </w:pPrChange>
      </w:pPr>
      <w:r>
        <w:t>Lord Henry laughed. ‘And what is that?’ he asked. ‘I will tell you,’ said Hallward, and an expression of perplexity came over his face. ‘I am all expectation Basil,’ murmured his companion, looking at him. p. 9</w:t>
      </w:r>
    </w:p>
    <w:p w14:paraId="4A4AD340" w14:textId="4C38C7AA" w:rsidR="00453A62" w:rsidRDefault="00C22B6B">
      <w:pPr>
        <w:pStyle w:val="Textbody"/>
        <w:spacing w:line="480" w:lineRule="auto"/>
      </w:pPr>
      <w:r>
        <w:t>Here, several changes mitigate the emotions of the scene. First, rather than "hesitate," Lord Henry "laugh[s]," and he no longer speaks “in a low voice</w:t>
      </w:r>
      <w:ins w:id="1004" w:author="Filipa  Calado" w:date="2021-11-19T17:17:00Z">
        <w:r w:rsidR="00237E4E">
          <w:t xml:space="preserve">.” </w:t>
        </w:r>
      </w:ins>
      <w:del w:id="1005" w:author="Filipa  Calado" w:date="2021-11-19T17:17:00Z">
        <w:r w:rsidDel="00237E4E">
          <w:delText>"</w:delText>
        </w:r>
      </w:del>
      <w:del w:id="1006" w:author="Filipa  Calado" w:date="2021-11-19T17:16:00Z">
        <w:r w:rsidDel="00237E4E">
          <w:delText xml:space="preserve">: </w:delText>
        </w:r>
      </w:del>
      <w:ins w:id="1007" w:author="Filipa  Calado" w:date="2021-11-19T17:17:00Z">
        <w:r w:rsidR="00237E4E">
          <w:t>T</w:t>
        </w:r>
      </w:ins>
      <w:del w:id="1008" w:author="Filipa  Calado" w:date="2021-11-19T17:17:00Z">
        <w:r w:rsidDel="00237E4E">
          <w:delText>t</w:delText>
        </w:r>
      </w:del>
      <w:r>
        <w:t xml:space="preserve">he effect is to overwrite a previously intimate moment with levity. Basil also exchanges his facial expression from one of agony to confusion when “a look of pain” </w:t>
      </w:r>
      <w:del w:id="1009" w:author="Filipa  Calado" w:date="2021-11-19T17:18:00Z">
        <w:r w:rsidDel="00237E4E">
          <w:delText xml:space="preserve">becomes </w:delText>
        </w:r>
      </w:del>
      <w:ins w:id="1010" w:author="Filipa  Calado" w:date="2021-11-19T17:18:00Z">
        <w:r w:rsidR="00237E4E">
          <w:t xml:space="preserve">transforms into </w:t>
        </w:r>
      </w:ins>
      <w:r>
        <w:t>“an expression of perplexity</w:t>
      </w:r>
      <w:ins w:id="1011" w:author="Filipa  Calado" w:date="2021-11-19T17:18:00Z">
        <w:r w:rsidR="00237E4E">
          <w:t xml:space="preserve">.” </w:t>
        </w:r>
      </w:ins>
      <w:del w:id="1012" w:author="Filipa  Calado" w:date="2021-11-19T17:18:00Z">
        <w:r w:rsidDel="00237E4E">
          <w:delText xml:space="preserve">” (discussed further below). </w:delText>
        </w:r>
      </w:del>
      <w:r>
        <w:t>And lastly, Lord Henry, rather than sympathizing with</w:t>
      </w:r>
      <w:ins w:id="1013" w:author="Filipa  Calado" w:date="2021-11-19T17:19:00Z">
        <w:r w:rsidR="00237E4E">
          <w:t xml:space="preserve"> Basil </w:t>
        </w:r>
      </w:ins>
      <w:del w:id="1014" w:author="Filipa  Calado" w:date="2021-11-19T17:19:00Z">
        <w:r w:rsidDel="00237E4E">
          <w:delText xml:space="preserve"> his friend </w:delText>
        </w:r>
      </w:del>
      <w:r>
        <w:t xml:space="preserve">and </w:t>
      </w:r>
      <w:ins w:id="1015" w:author="Filipa  Calado" w:date="2021-11-19T17:19:00Z">
        <w:r w:rsidR="00237E4E">
          <w:t xml:space="preserve">or </w:t>
        </w:r>
      </w:ins>
      <w:del w:id="1016" w:author="Filipa  Calado" w:date="2021-11-19T17:18:00Z">
        <w:r w:rsidDel="00237E4E">
          <w:delText xml:space="preserve">releasing </w:delText>
        </w:r>
      </w:del>
      <w:ins w:id="1017" w:author="Filipa  Calado" w:date="2021-11-19T17:18:00Z">
        <w:r w:rsidR="00237E4E">
          <w:t xml:space="preserve">excusing his </w:t>
        </w:r>
      </w:ins>
      <w:del w:id="1018" w:author="Filipa  Calado" w:date="2021-11-19T17:18:00Z">
        <w:r w:rsidDel="00237E4E">
          <w:delText xml:space="preserve">him from the </w:delText>
        </w:r>
      </w:del>
      <w:ins w:id="1019" w:author="Filipa  Calado" w:date="2021-11-19T17:18:00Z">
        <w:r w:rsidR="00237E4E">
          <w:t xml:space="preserve">obligation </w:t>
        </w:r>
      </w:ins>
      <w:del w:id="1020" w:author="Filipa  Calado" w:date="2021-11-19T17:18:00Z">
        <w:r w:rsidDel="00237E4E">
          <w:delText xml:space="preserve">impulse </w:delText>
        </w:r>
      </w:del>
      <w:r>
        <w:t>to explain himself, instead encourages him to speak</w:t>
      </w:r>
      <w:ins w:id="1021" w:author="Filipa  Calado" w:date="2021-11-19T17:19:00Z">
        <w:r w:rsidR="00237E4E">
          <w:t>—</w:t>
        </w:r>
      </w:ins>
      <w:del w:id="1022" w:author="Filipa  Calado" w:date="2021-11-19T17:19:00Z">
        <w:r w:rsidDel="00237E4E">
          <w:delText>–</w:delText>
        </w:r>
      </w:del>
      <w:r>
        <w:t>"I am all expectation, Basil." Together, these changes work obscure Basil’s internal suffering with the effect of lightening the mood of the scene.</w:t>
      </w:r>
    </w:p>
    <w:p w14:paraId="339722E1" w14:textId="006E5FCD" w:rsidR="00453A62" w:rsidDel="00237E4E" w:rsidRDefault="00C22B6B">
      <w:pPr>
        <w:pStyle w:val="Textbody"/>
        <w:spacing w:line="480" w:lineRule="auto"/>
        <w:ind w:firstLine="567"/>
        <w:rPr>
          <w:del w:id="1023" w:author="Filipa  Calado" w:date="2021-11-19T17:19:00Z"/>
        </w:rPr>
        <w:pPrChange w:id="1024" w:author="Filipa  Calado" w:date="2021-11-19T17:17:00Z">
          <w:pPr>
            <w:pStyle w:val="Textbody"/>
            <w:spacing w:line="480" w:lineRule="auto"/>
          </w:pPr>
        </w:pPrChange>
      </w:pPr>
      <w:r>
        <w:lastRenderedPageBreak/>
        <w:t>Another example similarly tempers an intense emotional energy while also mitigating a sense of anxiety or foreboding. It occurs on the next page, when Basil is on the verge of revealing the reasons behind his attraction for Dorian. The original dialogue proceeds:</w:t>
      </w:r>
      <w:ins w:id="1025" w:author="Filipa  Calado" w:date="2021-11-19T17:19:00Z">
        <w:r w:rsidR="00237E4E">
          <w:t xml:space="preserve"> “</w:t>
        </w:r>
      </w:ins>
    </w:p>
    <w:p w14:paraId="4821E967" w14:textId="31EA347E" w:rsidR="00453A62" w:rsidDel="00237E4E" w:rsidRDefault="00C22B6B">
      <w:pPr>
        <w:pStyle w:val="Textbody"/>
        <w:spacing w:line="480" w:lineRule="auto"/>
        <w:ind w:firstLine="567"/>
        <w:rPr>
          <w:del w:id="1026" w:author="Filipa  Calado" w:date="2021-11-19T17:20:00Z"/>
        </w:rPr>
        <w:pPrChange w:id="1027" w:author="Filipa  Calado" w:date="2021-11-19T17:19:00Z">
          <w:pPr>
            <w:pStyle w:val="Quotations"/>
            <w:spacing w:line="480" w:lineRule="auto"/>
          </w:pPr>
        </w:pPrChange>
      </w:pPr>
      <w:r>
        <w:t>Lord Henry felt as if he could hear Basil Hallward’s heart beating, and he heard his own breath, with a sense almost of fear. ‘Yes. There is very little to tell you,’ whispered Hallward, ‘and I am afraid you will be disappointed. Two months ago…'</w:t>
      </w:r>
      <w:ins w:id="1028" w:author="Filipa  Calado" w:date="2021-11-19T17:19:00Z">
        <w:r w:rsidR="00237E4E">
          <w:t>”</w:t>
        </w:r>
      </w:ins>
      <w:r>
        <w:t xml:space="preserve"> </w:t>
      </w:r>
      <w:ins w:id="1029" w:author="Filipa  Calado" w:date="2021-11-19T17:19:00Z">
        <w:r w:rsidR="00237E4E">
          <w:t>(</w:t>
        </w:r>
      </w:ins>
      <w:r>
        <w:t>p. 10</w:t>
      </w:r>
      <w:ins w:id="1030" w:author="Filipa  Calado" w:date="2021-11-19T17:20:00Z">
        <w:r w:rsidR="00237E4E">
          <w:t xml:space="preserve">). </w:t>
        </w:r>
      </w:ins>
    </w:p>
    <w:p w14:paraId="58040230" w14:textId="38C450DA" w:rsidR="00453A62" w:rsidDel="00237E4E" w:rsidRDefault="00C22B6B">
      <w:pPr>
        <w:pStyle w:val="Textbody"/>
        <w:spacing w:line="480" w:lineRule="auto"/>
        <w:ind w:firstLine="567"/>
        <w:rPr>
          <w:del w:id="1031" w:author="Filipa  Calado" w:date="2021-11-19T17:20:00Z"/>
        </w:rPr>
        <w:pPrChange w:id="1032" w:author="Filipa  Calado" w:date="2021-11-19T17:20:00Z">
          <w:pPr>
            <w:pStyle w:val="Textbody"/>
            <w:spacing w:line="480" w:lineRule="auto"/>
          </w:pPr>
        </w:pPrChange>
      </w:pPr>
      <w:r>
        <w:t>The manuscript’s revised version reads</w:t>
      </w:r>
      <w:ins w:id="1033" w:author="Filipa  Calado" w:date="2021-11-19T17:20:00Z">
        <w:r w:rsidR="00237E4E">
          <w:t>: “</w:t>
        </w:r>
      </w:ins>
      <w:del w:id="1034" w:author="Filipa  Calado" w:date="2021-11-19T17:20:00Z">
        <w:r w:rsidDel="00237E4E">
          <w:delText>:</w:delText>
        </w:r>
      </w:del>
    </w:p>
    <w:p w14:paraId="2CD4C940" w14:textId="76F64172" w:rsidR="00453A62" w:rsidDel="00237E4E" w:rsidRDefault="00C22B6B">
      <w:pPr>
        <w:pStyle w:val="Textbody"/>
        <w:spacing w:line="480" w:lineRule="auto"/>
        <w:ind w:firstLine="567"/>
        <w:rPr>
          <w:del w:id="1035" w:author="Filipa  Calado" w:date="2021-11-19T17:20:00Z"/>
        </w:rPr>
        <w:pPrChange w:id="1036" w:author="Filipa  Calado" w:date="2021-11-19T17:20:00Z">
          <w:pPr>
            <w:pStyle w:val="Quotations"/>
            <w:spacing w:line="480" w:lineRule="auto"/>
          </w:pPr>
        </w:pPrChange>
      </w:pPr>
      <w:r>
        <w:t>Lord Henry felt as if he could hear Basil Hallward’s heart beating, and he wondered what was coming. 'Yes. There is very little to tell you,' whispered Hallward rather bitterly, 'and I dare say you will be disappointed. Two months ago…'</w:t>
      </w:r>
      <w:ins w:id="1037" w:author="Filipa  Calado" w:date="2021-11-19T17:20:00Z">
        <w:r w:rsidR="00237E4E">
          <w:t>”</w:t>
        </w:r>
      </w:ins>
      <w:r>
        <w:t xml:space="preserve"> </w:t>
      </w:r>
      <w:ins w:id="1038" w:author="Filipa  Calado" w:date="2021-11-19T17:20:00Z">
        <w:r w:rsidR="00237E4E">
          <w:t>(</w:t>
        </w:r>
      </w:ins>
      <w:r>
        <w:t>p. 10</w:t>
      </w:r>
      <w:ins w:id="1039" w:author="Filipa  Calado" w:date="2021-11-19T17:20:00Z">
        <w:r w:rsidR="00237E4E">
          <w:t>).</w:t>
        </w:r>
      </w:ins>
    </w:p>
    <w:p w14:paraId="7A395F9B" w14:textId="0D322B80" w:rsidR="00453A62" w:rsidDel="00237E4E" w:rsidRDefault="00237E4E">
      <w:pPr>
        <w:pStyle w:val="Textbody"/>
        <w:spacing w:line="480" w:lineRule="auto"/>
        <w:ind w:firstLine="567"/>
        <w:rPr>
          <w:del w:id="1040" w:author="Filipa  Calado" w:date="2021-11-19T17:21:00Z"/>
        </w:rPr>
        <w:pPrChange w:id="1041" w:author="Filipa  Calado" w:date="2021-11-19T17:20:00Z">
          <w:pPr>
            <w:pStyle w:val="Textbody"/>
            <w:spacing w:line="480" w:lineRule="auto"/>
          </w:pPr>
        </w:pPrChange>
      </w:pPr>
      <w:ins w:id="1042" w:author="Filipa  Calado" w:date="2021-11-19T17:20:00Z">
        <w:r>
          <w:t xml:space="preserve"> </w:t>
        </w:r>
      </w:ins>
      <w:r w:rsidR="00C22B6B">
        <w:t>Here, rather than draw attention to Lord Henry’s breathing, Wilde mentions Lord Henry’s “wonder” about Basil’s pending explanation, shifting Lord Henry’s sense of anticipation from fear to curiosity. He also makes slight changes to Basil’s delivery: in the revised version, Basil speaks “rather bitterly” and uses the expression “I dare say” rather than “I am afraid”. Both changes diminish the confessional tone that originally precedes Basil’s revelation about Dorian Gray.</w:t>
      </w:r>
      <w:ins w:id="1043" w:author="Filipa  Calado" w:date="2021-11-19T17:21:00Z">
        <w:r>
          <w:t xml:space="preserve"> </w:t>
        </w:r>
      </w:ins>
    </w:p>
    <w:p w14:paraId="0615C8D4" w14:textId="7FBBE771" w:rsidR="00453A62" w:rsidDel="00237E4E" w:rsidRDefault="00C22B6B">
      <w:pPr>
        <w:pStyle w:val="Textbody"/>
        <w:spacing w:line="480" w:lineRule="auto"/>
        <w:ind w:firstLine="567"/>
        <w:rPr>
          <w:del w:id="1044" w:author="Filipa  Calado" w:date="2021-11-19T17:21:00Z"/>
        </w:rPr>
        <w:pPrChange w:id="1045" w:author="Filipa  Calado" w:date="2021-11-19T17:21:00Z">
          <w:pPr>
            <w:pStyle w:val="Textbody"/>
            <w:spacing w:line="480" w:lineRule="auto"/>
          </w:pPr>
        </w:pPrChange>
      </w:pPr>
      <w:del w:id="1046" w:author="Filipa  Calado" w:date="2021-11-19T17:21:00Z">
        <w:r w:rsidDel="00237E4E">
          <w:delText xml:space="preserve">Across </w:delText>
        </w:r>
      </w:del>
      <w:ins w:id="1047" w:author="Filipa  Calado" w:date="2021-11-19T17:21:00Z">
        <w:r w:rsidR="00237E4E">
          <w:t xml:space="preserve">In </w:t>
        </w:r>
      </w:ins>
      <w:r>
        <w:t>th</w:t>
      </w:r>
      <w:ins w:id="1048" w:author="Filipa  Calado" w:date="2021-11-19T17:20:00Z">
        <w:r w:rsidR="00237E4E">
          <w:t xml:space="preserve">is change, and </w:t>
        </w:r>
      </w:ins>
      <w:ins w:id="1049" w:author="Filipa  Calado" w:date="2021-11-19T17:21:00Z">
        <w:r w:rsidR="00237E4E">
          <w:t xml:space="preserve">in </w:t>
        </w:r>
      </w:ins>
      <w:ins w:id="1050" w:author="Filipa  Calado" w:date="2021-11-19T17:20:00Z">
        <w:r w:rsidR="00237E4E">
          <w:t xml:space="preserve">the </w:t>
        </w:r>
      </w:ins>
      <w:ins w:id="1051" w:author="Filipa  Calado" w:date="2021-11-19T17:21:00Z">
        <w:r w:rsidR="00237E4E">
          <w:t xml:space="preserve">one previously mentioned, </w:t>
        </w:r>
      </w:ins>
      <w:del w:id="1052" w:author="Filipa  Calado" w:date="2021-11-19T17:20:00Z">
        <w:r w:rsidDel="00237E4E">
          <w:delText xml:space="preserve">is </w:delText>
        </w:r>
      </w:del>
      <w:del w:id="1053" w:author="Filipa  Calado" w:date="2021-11-19T17:21:00Z">
        <w:r w:rsidDel="00237E4E">
          <w:delText xml:space="preserve">dialogue, </w:delText>
        </w:r>
      </w:del>
      <w:r>
        <w:t xml:space="preserve">the close rapport between Basil and Lord Henry enables Basil's confession about the self-consuming qualities of his feelings for Dorian. </w:t>
      </w:r>
      <w:del w:id="1054" w:author="Filipa  Calado" w:date="2021-11-19T17:22:00Z">
        <w:r w:rsidDel="00237E4E">
          <w:delText>Therefore</w:delText>
        </w:r>
      </w:del>
      <w:ins w:id="1055" w:author="Filipa  Calado" w:date="2021-11-19T17:22:00Z">
        <w:r w:rsidR="00237E4E">
          <w:t>In this way</w:t>
        </w:r>
      </w:ins>
      <w:r>
        <w:t>, the theme of intimacy implicates that of fatality. The data structure of the TEI, however, fails to capture this complicated dynamic</w:t>
      </w:r>
      <w:ins w:id="1056" w:author="Filipa  Calado" w:date="2021-11-19T17:22:00Z">
        <w:r w:rsidR="00237E4E">
          <w:t>, because</w:t>
        </w:r>
      </w:ins>
      <w:del w:id="1057" w:author="Filipa  Calado" w:date="2021-11-19T17:22:00Z">
        <w:r w:rsidDel="00237E4E">
          <w:delText xml:space="preserve">. </w:delText>
        </w:r>
      </w:del>
      <w:ins w:id="1058" w:author="Filipa  Calado" w:date="2021-11-19T17:22:00Z">
        <w:r w:rsidR="00237E4E">
          <w:t xml:space="preserve"> the </w:t>
        </w:r>
      </w:ins>
      <w:del w:id="1059" w:author="Filipa  Calado" w:date="2021-11-19T17:22:00Z">
        <w:r w:rsidDel="00237E4E">
          <w:delText xml:space="preserve">Intimacy and fatality cannot both be expressed in the </w:delText>
        </w:r>
      </w:del>
      <w:r>
        <w:rPr>
          <w:rStyle w:val="OrgCode"/>
        </w:rPr>
        <w:t>@implication</w:t>
      </w:r>
      <w:r>
        <w:t xml:space="preserve"> attribute</w:t>
      </w:r>
      <w:ins w:id="1060" w:author="Filipa  Calado" w:date="2021-11-19T17:22:00Z">
        <w:r w:rsidR="00237E4E">
          <w:t xml:space="preserve"> </w:t>
        </w:r>
      </w:ins>
      <w:del w:id="1061" w:author="Filipa  Calado" w:date="2021-11-19T17:22:00Z">
        <w:r w:rsidDel="00237E4E">
          <w:delText xml:space="preserve">, which </w:delText>
        </w:r>
      </w:del>
      <w:r>
        <w:t>is limited to one value. Therefore, the encoder must choose one theme per item of revision, either "intimacy" or "fatality."</w:t>
      </w:r>
    </w:p>
    <w:p w14:paraId="0CC628E3" w14:textId="00B0ADCD" w:rsidR="00453A62" w:rsidRDefault="00C22B6B">
      <w:pPr>
        <w:pStyle w:val="Textbody"/>
        <w:spacing w:line="480" w:lineRule="auto"/>
        <w:ind w:firstLine="567"/>
        <w:pPrChange w:id="1062" w:author="Filipa  Calado" w:date="2021-11-19T17:21:00Z">
          <w:pPr>
            <w:pStyle w:val="Textbody"/>
            <w:spacing w:line="480" w:lineRule="auto"/>
            <w:ind w:left="360"/>
          </w:pPr>
        </w:pPrChange>
      </w:pPr>
      <w:bookmarkStart w:id="1063" w:name="org3826c94"/>
      <w:bookmarkStart w:id="1064" w:name="OrgXref.org3826c94"/>
      <w:bookmarkEnd w:id="1063"/>
      <w:del w:id="1065" w:author="Filipa  Calado" w:date="2021-11-19T17:21:00Z">
        <w:r w:rsidDel="00237E4E">
          <w:rPr>
            <w:rStyle w:val="OrgDone"/>
          </w:rPr>
          <w:delText>DONE</w:delText>
        </w:r>
        <w:r w:rsidDel="00237E4E">
          <w:delText xml:space="preserve"> beauty/passion word shifts to dilute powerful connotations</w:delText>
        </w:r>
      </w:del>
      <w:bookmarkEnd w:id="1064"/>
    </w:p>
    <w:p w14:paraId="291B44F6" w14:textId="68DF0032" w:rsidR="00453A62" w:rsidDel="00237E4E" w:rsidRDefault="00C22B6B">
      <w:pPr>
        <w:pStyle w:val="Textbody"/>
        <w:spacing w:line="480" w:lineRule="auto"/>
        <w:ind w:firstLine="567"/>
        <w:rPr>
          <w:del w:id="1066" w:author="Filipa  Calado" w:date="2021-11-19T17:24:00Z"/>
        </w:rPr>
        <w:pPrChange w:id="1067" w:author="Filipa  Calado" w:date="2021-11-19T17:21:00Z">
          <w:pPr>
            <w:pStyle w:val="Textbody"/>
            <w:spacing w:line="480" w:lineRule="auto"/>
          </w:pPr>
        </w:pPrChange>
      </w:pPr>
      <w:r>
        <w:t>Often throughout this chapter, Wilde swaps out words with the effect of diluting or diverting the</w:t>
      </w:r>
      <w:ins w:id="1068" w:author="Filipa  Calado" w:date="2021-11-19T17:23:00Z">
        <w:r w:rsidR="00237E4E">
          <w:t>ir</w:t>
        </w:r>
      </w:ins>
      <w:r>
        <w:t xml:space="preserve"> original connotation. He focuses this type of revision on Basil’s dialogue, when Basil speaks about his passionate attachment to Dorian, and the effect of Dorian's beauty upon his art. Here, Wilde will trade expressive nouns with words that convey relatively weaker or more generalized ideas. For example, in the sentence "Every portrait that is painted with passion is a portrait of the artist, not of the sitter," Basil replaces "passion" with "feeling" in the manuscript (p. 9), exchanging the romantic connotation of "passion" with a more neutral one of "feeling."</w:t>
      </w:r>
      <w:ins w:id="1069" w:author="Filipa  Calado" w:date="2021-11-19T17:24:00Z">
        <w:r w:rsidR="00237E4E">
          <w:t xml:space="preserve"> </w:t>
        </w:r>
      </w:ins>
    </w:p>
    <w:p w14:paraId="16316990" w14:textId="08CC9933" w:rsidR="00453A62" w:rsidRDefault="00237E4E">
      <w:pPr>
        <w:pStyle w:val="Textbody"/>
        <w:spacing w:line="480" w:lineRule="auto"/>
        <w:ind w:firstLine="567"/>
        <w:pPrChange w:id="1070" w:author="Filipa  Calado" w:date="2021-11-19T17:24:00Z">
          <w:pPr>
            <w:pStyle w:val="Textbody"/>
            <w:spacing w:line="480" w:lineRule="auto"/>
          </w:pPr>
        </w:pPrChange>
      </w:pPr>
      <w:ins w:id="1071" w:author="Filipa  Calado" w:date="2021-11-19T17:24:00Z">
        <w:r>
          <w:t xml:space="preserve">On the theme of “passion,” </w:t>
        </w:r>
      </w:ins>
      <w:del w:id="1072" w:author="Filipa  Calado" w:date="2021-11-19T17:24:00Z">
        <w:r w:rsidR="00C22B6B" w:rsidDel="00237E4E">
          <w:delText xml:space="preserve">On page 11, </w:delText>
        </w:r>
      </w:del>
      <w:r w:rsidR="00C22B6B">
        <w:t xml:space="preserve">Wilde swaps out words and phrases which connote a strong sense of romantic passion for </w:t>
      </w:r>
      <w:r w:rsidR="00C22B6B">
        <w:lastRenderedPageBreak/>
        <w:t xml:space="preserve">ones that suggest an aesthetic interest instead. </w:t>
      </w:r>
      <w:ins w:id="1073" w:author="Filipa  Calado" w:date="2021-11-19T17:24:00Z">
        <w:r>
          <w:t xml:space="preserve">One line, </w:t>
        </w:r>
      </w:ins>
      <w:del w:id="1074" w:author="Filipa  Calado" w:date="2021-11-19T17:24:00Z">
        <w:r w:rsidR="00C22B6B" w:rsidDel="00237E4E">
          <w:delText xml:space="preserve">The manuscript, </w:delText>
        </w:r>
      </w:del>
      <w:r w:rsidR="00C22B6B">
        <w:t xml:space="preserve">prior to revision, reads: "I knew that I had […] come across someone whose mere personality was so fascinating that it would be Lord over my life, my soul, my art itself (p. 11). Wilde </w:t>
      </w:r>
      <w:del w:id="1075" w:author="Filipa  Calado" w:date="2021-11-19T17:25:00Z">
        <w:r w:rsidR="00C22B6B" w:rsidDel="00237E4E">
          <w:delText xml:space="preserve">changes </w:delText>
        </w:r>
      </w:del>
      <w:ins w:id="1076" w:author="Filipa  Calado" w:date="2021-11-19T17:25:00Z">
        <w:r>
          <w:t xml:space="preserve">revises </w:t>
        </w:r>
      </w:ins>
      <w:r w:rsidR="00C22B6B">
        <w:t xml:space="preserve">this line to, "I knew that I had come face to face with someone whose mere personality was so fascinating that it would absorb my nature, my soul, my art itself" (p. 11). Here, Wilde swaps out "life" for "nature," with the effect of subscribing Dorian's influence to his "nature," that is, part of his </w:t>
      </w:r>
      <w:del w:id="1077" w:author="Filipa  Calado" w:date="2021-11-19T17:25:00Z">
        <w:r w:rsidR="00C22B6B" w:rsidDel="007C1130">
          <w:delText>personailty</w:delText>
        </w:r>
      </w:del>
      <w:ins w:id="1078" w:author="Filipa  Calado" w:date="2021-11-19T17:25:00Z">
        <w:r w:rsidR="007C1130">
          <w:t>personality</w:t>
        </w:r>
      </w:ins>
      <w:r w:rsidR="00C22B6B">
        <w:t xml:space="preserve"> or behavior, rather than encompassing his "life." Wilde also replaces "be Lord over" with "absorb," which maintains Basil's sense of submission to an external force, without the masculine designation in "Lord." These changes </w:t>
      </w:r>
      <w:del w:id="1079" w:author="Filipa  Calado" w:date="2021-11-19T17:25:00Z">
        <w:r w:rsidR="00C22B6B" w:rsidDel="007C1130">
          <w:delText xml:space="preserve">were </w:delText>
        </w:r>
      </w:del>
      <w:ins w:id="1080" w:author="Filipa  Calado" w:date="2021-11-19T17:25:00Z">
        <w:r w:rsidR="007C1130">
          <w:t xml:space="preserve">are </w:t>
        </w:r>
      </w:ins>
      <w:r w:rsidR="00C22B6B">
        <w:t>encoded under the theme of "passion" because they diffuse the intensity of attraction into a more benign sensitivity to Dorian's aesthetic influence. The subtle changes in word choice in this section also begin to gesture to the theme of fatality, which fully develops over the next several pages.</w:t>
      </w:r>
    </w:p>
    <w:p w14:paraId="00AB64C6" w14:textId="14AC7EEF" w:rsidR="00453A62" w:rsidDel="007C1130" w:rsidRDefault="00C22B6B">
      <w:pPr>
        <w:pStyle w:val="Textbody"/>
        <w:spacing w:line="480" w:lineRule="auto"/>
        <w:ind w:firstLine="567"/>
        <w:rPr>
          <w:del w:id="1081" w:author="Filipa  Calado" w:date="2021-11-19T17:26:00Z"/>
        </w:rPr>
        <w:pPrChange w:id="1082" w:author="Filipa  Calado" w:date="2021-11-19T17:26:00Z">
          <w:pPr>
            <w:pStyle w:val="Textbody"/>
            <w:spacing w:line="480" w:lineRule="auto"/>
          </w:pPr>
        </w:pPrChange>
      </w:pPr>
      <w: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w:t>
      </w:r>
      <w:r>
        <w:rPr>
          <w:rStyle w:val="Emphasis"/>
        </w:rPr>
        <w:t>beauty</w:t>
      </w:r>
      <w:r>
        <w:t xml:space="preserve"> had so stirred me" to "Suddenly I found myself face to face with the young man whose </w:t>
      </w:r>
      <w:r>
        <w:rPr>
          <w:rStyle w:val="Emphasis"/>
        </w:rPr>
        <w:t>personality</w:t>
      </w:r>
      <w:r>
        <w:t xml:space="preserve"> had so strangely stirred me" (p. 13, my emphasis). The replacement of "beauty" with "personality" allows Basil to </w:t>
      </w:r>
      <w:del w:id="1083" w:author="Filipa  Calado" w:date="2021-11-19T17:26:00Z">
        <w:r w:rsidDel="007C1130">
          <w:delText xml:space="preserve">completely </w:delText>
        </w:r>
      </w:del>
      <w:r>
        <w:t>avoid mentioning Dorian’s physical appearance, and the addition of "strangely" serves to mystify Dorian’s influence over Basil. Throughout the rest of chapter, Wilde makes several changes that similarly dilute Dorian's powerful appearance: he replaces "beauty" with "good looks" and he exchanges "beauty" for "face" two separate times (p. 6, 18). Finally, in reference to Dorian Gray, the word "Narcissus" is replaced with "man" (p. 13).</w:t>
      </w:r>
      <w:ins w:id="1084" w:author="Filipa  Calado" w:date="2021-11-19T17:26:00Z">
        <w:r w:rsidR="007C1130">
          <w:t xml:space="preserve"> </w:t>
        </w:r>
      </w:ins>
    </w:p>
    <w:p w14:paraId="4A45C0E4" w14:textId="2AE86185" w:rsidR="00453A62" w:rsidRDefault="00C22B6B">
      <w:pPr>
        <w:pStyle w:val="Textbody"/>
        <w:spacing w:line="480" w:lineRule="auto"/>
        <w:ind w:firstLine="567"/>
        <w:pPrChange w:id="1085" w:author="Filipa  Calado" w:date="2021-11-19T17:26:00Z">
          <w:pPr>
            <w:pStyle w:val="Textbody"/>
            <w:spacing w:line="480" w:lineRule="auto"/>
          </w:pPr>
        </w:pPrChange>
      </w:pPr>
      <w:r>
        <w:t xml:space="preserve">Like the </w:t>
      </w:r>
      <w:ins w:id="1086" w:author="Filipa  Calado" w:date="2021-11-19T17:26:00Z">
        <w:r w:rsidR="007C1130">
          <w:t xml:space="preserve">previous </w:t>
        </w:r>
      </w:ins>
      <w:r>
        <w:t xml:space="preserve">changes </w:t>
      </w:r>
      <w:del w:id="1087" w:author="Filipa  Calado" w:date="2021-11-19T17:26:00Z">
        <w:r w:rsidDel="007C1130">
          <w:delText xml:space="preserve">with </w:delText>
        </w:r>
      </w:del>
      <w:ins w:id="1088" w:author="Filipa  Calado" w:date="2021-11-19T17:26:00Z">
        <w:r w:rsidR="007C1130">
          <w:t xml:space="preserve">on the theme of </w:t>
        </w:r>
      </w:ins>
      <w:r>
        <w:t xml:space="preserve">"passion," </w:t>
      </w:r>
      <w:del w:id="1089" w:author="Filipa  Calado" w:date="2021-11-19T17:27:00Z">
        <w:r w:rsidDel="007C1130">
          <w:delText>the subtle shifts in</w:delText>
        </w:r>
      </w:del>
      <w:ins w:id="1090" w:author="Filipa  Calado" w:date="2021-11-19T17:27:00Z">
        <w:r w:rsidR="007C1130">
          <w:t>the changes in</w:t>
        </w:r>
      </w:ins>
      <w:r>
        <w:t xml:space="preserve"> word</w:t>
      </w:r>
      <w:ins w:id="1091" w:author="Filipa  Calado" w:date="2021-11-19T17:27:00Z">
        <w:r w:rsidR="007C1130">
          <w:t xml:space="preserve">s associated with </w:t>
        </w:r>
      </w:ins>
      <w:del w:id="1092" w:author="Filipa  Calado" w:date="2021-11-19T17:27:00Z">
        <w:r w:rsidDel="007C1130">
          <w:delText xml:space="preserve"> choice with </w:delText>
        </w:r>
      </w:del>
      <w:r>
        <w:t xml:space="preserve">"beauty" </w:t>
      </w:r>
      <w:del w:id="1093" w:author="Filipa  Calado" w:date="2021-11-19T17:27:00Z">
        <w:r w:rsidDel="007C1130">
          <w:delText>and related words diverts</w:delText>
        </w:r>
      </w:del>
      <w:ins w:id="1094" w:author="Filipa  Calado" w:date="2021-11-19T17:27:00Z">
        <w:r w:rsidR="007C1130">
          <w:t>shifts</w:t>
        </w:r>
      </w:ins>
      <w:r>
        <w:t xml:space="preserve">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w:t>
      </w:r>
      <w:r>
        <w:lastRenderedPageBreak/>
        <w:t>accompany descriptions of beauty, are redirected toward material attributes, which evacuate Dorian's mysterious allure and diminish the overwhelming influence that he holds over Basil.</w:t>
      </w:r>
    </w:p>
    <w:p w14:paraId="7105D72C" w14:textId="77777777" w:rsidR="00453A62" w:rsidRDefault="00C22B6B">
      <w:pPr>
        <w:pStyle w:val="Textbody"/>
        <w:spacing w:line="480" w:lineRule="auto"/>
        <w:ind w:firstLine="567"/>
        <w:pPrChange w:id="1095" w:author="Filipa  Calado" w:date="2021-11-19T17:27:00Z">
          <w:pPr>
            <w:pStyle w:val="Textbody"/>
            <w:spacing w:line="480" w:lineRule="auto"/>
          </w:pPr>
        </w:pPrChange>
      </w:pPr>
      <w:r>
        <w:t>Removing associations to beauty and passion is part of a larger project of Dorian's aestheticization, where Dorian is transformed from an erotic into an aesthetic object. At the end of the first chapter, Basil implores Lord Henry to refrain from influencing the young and impressionable Dorian. The original version reads:</w:t>
      </w:r>
    </w:p>
    <w:p w14:paraId="081CB151" w14:textId="77777777" w:rsidR="00453A62" w:rsidRDefault="00C22B6B">
      <w:pPr>
        <w:pStyle w:val="Quotations"/>
        <w:pPrChange w:id="1096" w:author="Filipa  Calado" w:date="2021-11-19T17:27:00Z">
          <w:pPr>
            <w:pStyle w:val="Quotations"/>
            <w:spacing w:line="480" w:lineRule="auto"/>
          </w:pPr>
        </w:pPrChange>
      </w:pPr>
      <w:r>
        <w:t>'Don't take away from me the one person that makes life lovely for me. Mind, Harry, I trust you.' He spoke very slowly, and the words seemed wrung out of him, almost against his will.</w:t>
      </w:r>
    </w:p>
    <w:p w14:paraId="4FCB2D7E" w14:textId="77777777" w:rsidR="00453A62" w:rsidRDefault="00C22B6B">
      <w:pPr>
        <w:pStyle w:val="Quotations"/>
        <w:pPrChange w:id="1097" w:author="Filipa  Calado" w:date="2021-11-19T17:27:00Z">
          <w:pPr>
            <w:pStyle w:val="Quotations"/>
            <w:spacing w:line="480" w:lineRule="auto"/>
          </w:pPr>
        </w:pPrChange>
      </w:pPr>
      <w:r>
        <w:t>'I don't suppose I shall care for him, and I am quite sure he won't care for me,' replied Lord Henry smiling, and he took Hallward by the arm, and almost led him into the house. p. 27-28</w:t>
      </w:r>
    </w:p>
    <w:p w14:paraId="409D1609" w14:textId="70191F98" w:rsidR="00453A62" w:rsidRDefault="00C22B6B">
      <w:pPr>
        <w:pStyle w:val="Textbody"/>
        <w:spacing w:line="480" w:lineRule="auto"/>
      </w:pPr>
      <w:r>
        <w:t>Lord Henry’s assurance that neither he nor Dorian shall "care for" each other characterizes Basil’s passionate feelings for Dorian as a kind of possessiveness. However, the source of Basil’s anxiety changes with the next revision, where Wilde gives him more lines of explanation and accordingly alters Lord Henry’s response</w:t>
      </w:r>
      <w:del w:id="1098" w:author="Filipa  Calado" w:date="2021-11-19T17:35:00Z">
        <w:r w:rsidDel="007C1130">
          <w:delText>. The revision thus proceeds</w:delText>
        </w:r>
      </w:del>
      <w:r>
        <w:t>:</w:t>
      </w:r>
    </w:p>
    <w:p w14:paraId="65633A3F" w14:textId="77777777" w:rsidR="00453A62" w:rsidRDefault="00C22B6B">
      <w:pPr>
        <w:pStyle w:val="Quotations"/>
        <w:pPrChange w:id="1099" w:author="Filipa  Calado" w:date="2021-11-19T17:35:00Z">
          <w:pPr>
            <w:pStyle w:val="Quotations"/>
            <w:spacing w:line="480" w:lineRule="auto"/>
          </w:pPr>
        </w:pPrChange>
      </w:pPr>
      <w:r>
        <w:t>'Don't take away from me the one person that makes life absolutely lovely to me, and that gives my art whatever wonder or charm it possesses. Mind. Harry, I trust you.' He spoke very slowly, and the words seemed wrung out of him almost against his will.</w:t>
      </w:r>
    </w:p>
    <w:p w14:paraId="2ABE8111" w14:textId="77777777" w:rsidR="00453A62" w:rsidRDefault="00C22B6B">
      <w:pPr>
        <w:pStyle w:val="Quotations"/>
        <w:pPrChange w:id="1100" w:author="Filipa  Calado" w:date="2021-11-19T17:35:00Z">
          <w:pPr>
            <w:pStyle w:val="Quotations"/>
            <w:spacing w:line="480" w:lineRule="auto"/>
          </w:pPr>
        </w:pPrChange>
      </w:pPr>
      <w:r>
        <w:t>'What nonsense you talk,' said Lord Henry smiling, and, taking Hallward by the arm, he almost led him to the house. p. 27, 27B</w:t>
      </w:r>
    </w:p>
    <w:p w14:paraId="696A3E84" w14:textId="77777777" w:rsidR="00453A62" w:rsidRDefault="00C22B6B">
      <w:pPr>
        <w:pStyle w:val="Textbody"/>
        <w:spacing w:line="480" w:lineRule="auto"/>
      </w:pPr>
      <w: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reformulates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the suggestion Basil's passion for Dorian into an aesthetic appreciation.</w:t>
      </w:r>
    </w:p>
    <w:p w14:paraId="2BED49E3" w14:textId="4D86BE51" w:rsidR="00453A62" w:rsidDel="00FF76CB" w:rsidRDefault="00FF76CB">
      <w:pPr>
        <w:pStyle w:val="Textbody"/>
        <w:spacing w:line="480" w:lineRule="auto"/>
        <w:ind w:left="360"/>
        <w:rPr>
          <w:del w:id="1101" w:author="Filipa  Calado" w:date="2021-11-19T17:35:00Z"/>
        </w:rPr>
      </w:pPr>
      <w:bookmarkStart w:id="1102" w:name="org4e1b26f"/>
      <w:bookmarkStart w:id="1103" w:name="OrgXref.org4e1b26f"/>
      <w:bookmarkEnd w:id="1102"/>
      <w:ins w:id="1104" w:author="Filipa  Calado" w:date="2021-11-19T17:35:00Z">
        <w:r>
          <w:rPr>
            <w:rStyle w:val="OrgDone"/>
          </w:rPr>
          <w:lastRenderedPageBreak/>
          <w:tab/>
        </w:r>
      </w:ins>
      <w:del w:id="1105" w:author="Filipa  Calado" w:date="2021-11-19T17:35:00Z">
        <w:r w:rsidR="00C22B6B" w:rsidDel="00FF76CB">
          <w:rPr>
            <w:rStyle w:val="OrgDone"/>
          </w:rPr>
          <w:delText>DONE</w:delText>
        </w:r>
        <w:r w:rsidR="00C22B6B" w:rsidDel="00FF76CB">
          <w:delText xml:space="preserve"> alter to inextricable fatality/passion</w:delText>
        </w:r>
        <w:bookmarkEnd w:id="1103"/>
      </w:del>
    </w:p>
    <w:p w14:paraId="49384D93" w14:textId="131CA17B" w:rsidR="00453A62" w:rsidRDefault="00C22B6B" w:rsidP="00FF76CB">
      <w:pPr>
        <w:pStyle w:val="Textbody"/>
        <w:spacing w:line="480" w:lineRule="auto"/>
      </w:pPr>
      <w:del w:id="1106" w:author="Filipa  Calado" w:date="2021-11-19T17:45:00Z">
        <w:r w:rsidDel="00FF76CB">
          <w:delText xml:space="preserve">Like the </w:delText>
        </w:r>
      </w:del>
      <w:del w:id="1107" w:author="Filipa  Calado" w:date="2021-11-19T17:35:00Z">
        <w:r w:rsidDel="00FF76CB">
          <w:delText>interelationship</w:delText>
        </w:r>
      </w:del>
      <w:del w:id="1108" w:author="Filipa  Calado" w:date="2021-11-19T17:45:00Z">
        <w:r w:rsidDel="00FF76CB">
          <w:delText xml:space="preserve"> between intimacy and fatality, there exists an overlap between passion and fatality across Wilde's revisions. </w:delText>
        </w:r>
      </w:del>
      <w:r>
        <w:t xml:space="preserve">Inextricable from Wilde's project in redirecting Basil's passion toward artistic ends are the attempts to soften Basil's intense and consuming devotion to Dorian, </w:t>
      </w:r>
      <w:del w:id="1109" w:author="Filipa  Calado" w:date="2021-11-19T17:45:00Z">
        <w:r w:rsidDel="00FF76CB">
          <w:delText xml:space="preserve">a devotion that </w:delText>
        </w:r>
      </w:del>
      <w:ins w:id="1110" w:author="Filipa  Calado" w:date="2021-11-19T17:45:00Z">
        <w:r w:rsidR="00FF76CB">
          <w:t xml:space="preserve">which </w:t>
        </w:r>
      </w:ins>
      <w:r>
        <w:t xml:space="preserve">emerges in references to Basil's troubled state of mind. One example occurs when Basil recounts his first </w:t>
      </w:r>
      <w:ins w:id="1111" w:author="Filipa  Calado" w:date="2021-11-19T17:45:00Z">
        <w:r w:rsidR="00991B18">
          <w:t xml:space="preserve">time </w:t>
        </w:r>
      </w:ins>
      <w:r>
        <w:t xml:space="preserve">meeting </w:t>
      </w:r>
      <w:del w:id="1112" w:author="Filipa  Calado" w:date="2021-11-19T17:45:00Z">
        <w:r w:rsidDel="00991B18">
          <w:delText xml:space="preserve">with </w:delText>
        </w:r>
      </w:del>
      <w:r>
        <w:t>Dorian</w:t>
      </w:r>
      <w:del w:id="1113" w:author="Filipa  Calado" w:date="2021-11-19T17:45:00Z">
        <w:r w:rsidDel="00991B18">
          <w:delText xml:space="preserve"> to Lord Henry, when Basil admits</w:delText>
        </w:r>
      </w:del>
      <w:r>
        <w:t>: “I had a strange feeling that Fate had in store for me exquisite joys and exquisite sorrows. I knew that if I spoke to him, I would never leave him till either he or I were dead. I grew afraid, and turned to quit the room” (</w:t>
      </w:r>
      <w:ins w:id="1114" w:author="Filipa  Calado" w:date="2021-11-19T17:46:00Z">
        <w:r w:rsidR="00991B18">
          <w:t xml:space="preserve">p. </w:t>
        </w:r>
      </w:ins>
      <w:del w:id="1115" w:author="Filipa  Calado" w:date="2021-11-19T17:46:00Z">
        <w:r w:rsidDel="00991B18">
          <w:rPr>
            <w:rStyle w:val="Emphasis"/>
          </w:rPr>
          <w:delText>MS</w:delText>
        </w:r>
        <w:r w:rsidDel="00991B18">
          <w:delText xml:space="preserve"> </w:delText>
        </w:r>
      </w:del>
      <w:r>
        <w:t>12). Here, Basil's passion swells with a</w:t>
      </w:r>
      <w:ins w:id="1116" w:author="Filipa  Calado" w:date="2021-11-19T17:46:00Z">
        <w:r w:rsidR="00991B18">
          <w:t xml:space="preserve">n intense, </w:t>
        </w:r>
      </w:ins>
      <w:del w:id="1117" w:author="Filipa  Calado" w:date="2021-11-19T17:46:00Z">
        <w:r w:rsidDel="00991B18">
          <w:delText xml:space="preserve"> </w:delText>
        </w:r>
      </w:del>
      <w:r>
        <w:t>life threatening quality</w:t>
      </w:r>
      <w:del w:id="1118" w:author="Filipa  Calado" w:date="2021-11-19T17:46:00Z">
        <w:r w:rsidDel="00991B18">
          <w:delText>, an intensity</w:delText>
        </w:r>
      </w:del>
      <w:r>
        <w:t xml:space="preserve"> that Wilde's pen works to mitigate by removing the association with death. </w:t>
      </w:r>
      <w:del w:id="1119" w:author="Filipa  Calado" w:date="2021-11-19T17:46:00Z">
        <w:r w:rsidDel="00991B18">
          <w:delText>In the manuscript, Wilde</w:delText>
        </w:r>
      </w:del>
      <w:ins w:id="1120" w:author="Filipa  Calado" w:date="2021-11-19T17:46:00Z">
        <w:r w:rsidR="00991B18">
          <w:t>He</w:t>
        </w:r>
      </w:ins>
      <w:r>
        <w:t xml:space="preserve"> crosses through “never leave him till either he or I were dead” and adds “become absolutely devoted to him, and that I ought not to speak to him.” Wilde again tempers </w:t>
      </w:r>
      <w:del w:id="1121" w:author="Filipa  Calado" w:date="2021-11-19T17:46:00Z">
        <w:r w:rsidDel="00991B18">
          <w:delText xml:space="preserve">the </w:delText>
        </w:r>
      </w:del>
      <w:ins w:id="1122" w:author="Filipa  Calado" w:date="2021-11-19T17:46:00Z">
        <w:r w:rsidR="00991B18">
          <w:t xml:space="preserve">this </w:t>
        </w:r>
      </w:ins>
      <w:r>
        <w:t xml:space="preserve">self-consuming quality of Basil's devotion when </w:t>
      </w:r>
      <w:del w:id="1123" w:author="Filipa  Calado" w:date="2021-11-19T17:47:00Z">
        <w:r w:rsidDel="00991B18">
          <w:delText>he professes that</w:delText>
        </w:r>
      </w:del>
      <w:ins w:id="1124" w:author="Filipa  Calado" w:date="2021-11-19T17:47:00Z">
        <w:r w:rsidR="00991B18">
          <w:t>he changes the phrase</w:t>
        </w:r>
      </w:ins>
      <w:r>
        <w:t xml:space="preserve"> “I could not live if I did not see him every day</w:t>
      </w:r>
      <w:del w:id="1125" w:author="Filipa  Calado" w:date="2021-11-19T17:47:00Z">
        <w:r w:rsidDel="00991B18">
          <w:delText>" (</w:delText>
        </w:r>
        <w:r w:rsidDel="00991B18">
          <w:rPr>
            <w:rStyle w:val="Emphasis"/>
          </w:rPr>
          <w:delText>MS</w:delText>
        </w:r>
        <w:r w:rsidDel="00991B18">
          <w:delText xml:space="preserve"> 17)</w:delText>
        </w:r>
      </w:del>
      <w:ins w:id="1126" w:author="Filipa  Calado" w:date="2021-11-19T17:47:00Z">
        <w:r w:rsidR="00991B18">
          <w:t xml:space="preserve">” </w:t>
        </w:r>
      </w:ins>
      <w:del w:id="1127" w:author="Filipa  Calado" w:date="2021-11-19T17:47:00Z">
        <w:r w:rsidDel="00991B18">
          <w:delText xml:space="preserve">. On the manuscript, Wilde changes the line </w:delText>
        </w:r>
      </w:del>
      <w:r>
        <w:t xml:space="preserve">to </w:t>
      </w:r>
      <w:del w:id="1128" w:author="Filipa  Calado" w:date="2021-11-19T17:47:00Z">
        <w:r w:rsidDel="00991B18">
          <w:delText xml:space="preserve">read, </w:delText>
        </w:r>
      </w:del>
      <w:r>
        <w:t>“I couldn’t be happy if I didn’t see him every day” (</w:t>
      </w:r>
      <w:ins w:id="1129" w:author="Filipa  Calado" w:date="2021-11-19T17:47:00Z">
        <w:r w:rsidR="00991B18">
          <w:t xml:space="preserve">p. </w:t>
        </w:r>
      </w:ins>
      <w:del w:id="1130" w:author="Filipa  Calado" w:date="2021-11-19T17:47:00Z">
        <w:r w:rsidDel="00991B18">
          <w:delText xml:space="preserve">MS </w:delText>
        </w:r>
      </w:del>
      <w:r>
        <w:t xml:space="preserve">17). By shifting the focus from Basil's </w:t>
      </w:r>
      <w:ins w:id="1131" w:author="Filipa  Calado" w:date="2021-11-19T17:47:00Z">
        <w:r w:rsidR="00991B18">
          <w:t>“</w:t>
        </w:r>
      </w:ins>
      <w:r>
        <w:t>life</w:t>
      </w:r>
      <w:ins w:id="1132" w:author="Filipa  Calado" w:date="2021-11-19T17:47:00Z">
        <w:r w:rsidR="00991B18">
          <w:t>”</w:t>
        </w:r>
      </w:ins>
      <w:r>
        <w:t xml:space="preserve"> to his happiness, Wilde's pen dilutes the profound peril that Basil's passion has generated.</w:t>
      </w:r>
    </w:p>
    <w:p w14:paraId="1004DE84" w14:textId="6EFBBE84" w:rsidR="00453A62" w:rsidDel="00991B18" w:rsidRDefault="00991B18">
      <w:pPr>
        <w:pStyle w:val="Textbody"/>
        <w:spacing w:line="480" w:lineRule="auto"/>
        <w:ind w:left="360"/>
        <w:rPr>
          <w:del w:id="1133" w:author="Filipa  Calado" w:date="2021-11-19T17:47:00Z"/>
        </w:rPr>
      </w:pPr>
      <w:bookmarkStart w:id="1134" w:name="orgf43cd72"/>
      <w:bookmarkStart w:id="1135" w:name="OrgXref.orgf43cd72"/>
      <w:bookmarkEnd w:id="1134"/>
      <w:ins w:id="1136" w:author="Filipa  Calado" w:date="2021-11-19T17:47:00Z">
        <w:r>
          <w:rPr>
            <w:rStyle w:val="OrgDone"/>
          </w:rPr>
          <w:tab/>
        </w:r>
      </w:ins>
      <w:del w:id="1137" w:author="Filipa  Calado" w:date="2021-11-19T17:47:00Z">
        <w:r w:rsidR="00C22B6B" w:rsidDel="00991B18">
          <w:rPr>
            <w:rStyle w:val="OrgDone"/>
          </w:rPr>
          <w:delText>DONE</w:delText>
        </w:r>
        <w:r w:rsidR="00C22B6B" w:rsidDel="00991B18">
          <w:delText xml:space="preserve"> passion/fatality engaging strokes</w:delText>
        </w:r>
        <w:bookmarkEnd w:id="1135"/>
      </w:del>
    </w:p>
    <w:p w14:paraId="25D926D3" w14:textId="6AB194CE" w:rsidR="00453A62" w:rsidDel="001678B9" w:rsidRDefault="00C22B6B">
      <w:pPr>
        <w:pStyle w:val="Textbody"/>
        <w:spacing w:line="480" w:lineRule="auto"/>
        <w:rPr>
          <w:del w:id="1138" w:author="Filipa  Calado" w:date="2021-12-02T13:12:00Z"/>
        </w:rPr>
      </w:pPr>
      <w:r>
        <w:t xml:space="preserve">The TEI data structure reinforces the difficulty of disambiguating the revisions within the themes of passion and fatality. One </w:t>
      </w:r>
      <w:del w:id="1139" w:author="Filipa  Calado" w:date="2021-11-19T17:47:00Z">
        <w:r w:rsidDel="00991B18">
          <w:delText>phras</w:delText>
        </w:r>
      </w:del>
      <w:ins w:id="1140" w:author="Filipa  Calado" w:date="2021-11-19T17:47:00Z">
        <w:r w:rsidR="00991B18">
          <w:t>phrase</w:t>
        </w:r>
      </w:ins>
      <w:r>
        <w:t xml:space="preserve"> </w:t>
      </w:r>
      <w:ins w:id="1141" w:author="Filipa  Calado" w:date="2021-11-19T17:48:00Z">
        <w:r w:rsidR="00991B18">
          <w:t>(discussed above)</w:t>
        </w:r>
      </w:ins>
      <w:del w:id="1142" w:author="Filipa  Calado" w:date="2021-11-19T17:48:00Z">
        <w:r w:rsidDel="00991B18">
          <w:delText>in particular</w:delText>
        </w:r>
      </w:del>
      <w:r>
        <w:t>, "look of pain," is revised to "an expression of perplexity" (p. 9</w:t>
      </w:r>
      <w:del w:id="1143" w:author="Filipa  Calado" w:date="2021-12-02T13:11:00Z">
        <w:r w:rsidDel="001678B9">
          <w:delText xml:space="preserve">, see fig. </w:delText>
        </w:r>
      </w:del>
      <w:del w:id="1144" w:author="Filipa  Calado" w:date="2021-11-19T17:48:00Z">
        <w:r w:rsidDel="00991B18">
          <w:delText>6</w:delText>
        </w:r>
      </w:del>
      <w:r>
        <w:t>).</w:t>
      </w:r>
      <w:ins w:id="1145" w:author="Filipa  Calado" w:date="2021-12-02T13:11:00Z">
        <w:r w:rsidR="001678B9">
          <w:rPr>
            <w:rStyle w:val="FootnoteReference"/>
          </w:rPr>
          <w:footnoteReference w:id="6"/>
        </w:r>
      </w:ins>
      <w:r>
        <w:t xml:space="preserve"> Working with this revision </w:t>
      </w:r>
      <w:del w:id="1158" w:author="Filipa  Calado" w:date="2021-11-19T17:49:00Z">
        <w:r w:rsidDel="00991B18">
          <w:delText>within the</w:delText>
        </w:r>
      </w:del>
      <w:ins w:id="1159" w:author="Filipa  Calado" w:date="2021-11-19T17:49:00Z">
        <w:r w:rsidR="00991B18">
          <w:t>in</w:t>
        </w:r>
      </w:ins>
      <w:r>
        <w:t xml:space="preserve"> TEI presents two points of difficulty</w:t>
      </w:r>
      <w:ins w:id="1160" w:author="Filipa  Calado" w:date="2021-11-20T09:08:00Z">
        <w:r w:rsidR="00517232">
          <w:t xml:space="preserve"> (see fig. </w:t>
        </w:r>
      </w:ins>
      <w:ins w:id="1161" w:author="Filipa  Calado" w:date="2021-12-02T13:12:00Z">
        <w:r w:rsidR="001678B9">
          <w:t>2</w:t>
        </w:r>
      </w:ins>
      <w:ins w:id="1162" w:author="Filipa  Calado" w:date="2021-11-20T09:08:00Z">
        <w:r w:rsidR="00517232">
          <w:t>)</w:t>
        </w:r>
      </w:ins>
      <w:r>
        <w:t>. First</w:t>
      </w:r>
      <w:ins w:id="1163" w:author="Filipa  Calado" w:date="2021-11-19T17:49:00Z">
        <w:r w:rsidR="00991B18">
          <w:t xml:space="preserve"> in categorizing the theme,</w:t>
        </w:r>
      </w:ins>
      <w:del w:id="1164" w:author="Filipa  Calado" w:date="2021-11-19T17:49:00Z">
        <w:r w:rsidDel="00991B18">
          <w:delText>,</w:delText>
        </w:r>
      </w:del>
      <w:r>
        <w:t xml:space="preserve"> does the phrase "look of pain" express passion or fatality? On the one hand, "pain" denotes a strong, passionate feeling. On the other hand, Basil often draws on pain in his references to the fatalistic qualities about his attraction to Dorian, as in the following quote, which was deleted: "I feel, Harry, that I have given away my whole soul to someone seems to take a real delight in giving me pain" (p. 23). The difficulty of disambiguating the theme is mirrored by the strokes of Wilde's pen, which vary even across the same phrase: while the word "look" is struck so heavily that the number of strokes are</w:t>
      </w:r>
      <w:del w:id="1165" w:author="Filipa  Calado" w:date="2021-11-19T17:50:00Z">
        <w:r w:rsidDel="00991B18">
          <w:delText xml:space="preserve"> </w:delText>
        </w:r>
      </w:del>
      <w:ins w:id="1166" w:author="Filipa  Calado" w:date="2021-11-19T17:50:00Z">
        <w:r w:rsidR="00991B18">
          <w:t xml:space="preserve"> inconclusive</w:t>
        </w:r>
      </w:ins>
      <w:del w:id="1167" w:author="Filipa  Calado" w:date="2021-11-19T17:50:00Z">
        <w:r w:rsidDel="00991B18">
          <w:delText>uncountable</w:delText>
        </w:r>
      </w:del>
      <w:r>
        <w:t xml:space="preserve">, the word "pain" contains a single stroke. With TEI, it is impossible to mark the variations in strokes without </w:t>
      </w:r>
      <w:r>
        <w:lastRenderedPageBreak/>
        <w:t xml:space="preserve">separating the single revision into two instances, which would break up the integrity of the phrase. Therefore, the value "inconclusive" is most appropriate for this change. The incongruity in the number of strokes also </w:t>
      </w:r>
      <w:del w:id="1168" w:author="Filipa  Calado" w:date="2021-11-19T17:52:00Z">
        <w:r w:rsidDel="00991B18">
          <w:delText>points one in semantic value</w:delText>
        </w:r>
      </w:del>
      <w:ins w:id="1169" w:author="Filipa  Calado" w:date="2021-11-19T17:52:00Z">
        <w:r w:rsidR="00991B18">
          <w:t>deepens when considering the semantics of the revision</w:t>
        </w:r>
      </w:ins>
      <w:r>
        <w:t>: the heavier strokes are focused on a revision (</w:t>
      </w:r>
      <w:del w:id="1170" w:author="Filipa  Calado" w:date="2021-11-19T17:53:00Z">
        <w:r w:rsidDel="00991B18">
          <w:delText>f</w:delText>
        </w:r>
      </w:del>
      <w:del w:id="1171" w:author="Filipa  Calado" w:date="2021-11-19T17:52:00Z">
        <w:r w:rsidDel="00991B18">
          <w:delText xml:space="preserve">rom </w:delText>
        </w:r>
      </w:del>
      <w:r>
        <w:t>"look to "expression") that carries less semantic weight than the single stroke (</w:t>
      </w:r>
      <w:del w:id="1172" w:author="Filipa  Calado" w:date="2021-11-19T17:53:00Z">
        <w:r w:rsidDel="00991B18">
          <w:delText xml:space="preserve">from </w:delText>
        </w:r>
      </w:del>
      <w:r>
        <w:t xml:space="preserve">"pain" to "perplexity"). </w:t>
      </w:r>
      <w:del w:id="1173" w:author="Filipa  Calado" w:date="2021-11-19T17:53:00Z">
        <w:r w:rsidDel="00991B18">
          <w:delText xml:space="preserve">Here, the TEI here demonstrates the arbitrariness of meaning and structure in semantic markup. </w:delText>
        </w:r>
      </w:del>
      <w:r>
        <w:t>In this case, the labelling fails to adequately register the ways that different components are interrelated</w:t>
      </w:r>
      <w:del w:id="1174" w:author="Filipa  Calado" w:date="2021-11-19T17:54:00Z">
        <w:r w:rsidDel="00991B18">
          <w:delText xml:space="preserve">, so that marking up the text </w:delText>
        </w:r>
      </w:del>
      <w:del w:id="1175" w:author="Filipa  Calado" w:date="2021-11-19T17:53:00Z">
        <w:r w:rsidDel="00991B18">
          <w:delText>does not make</w:delText>
        </w:r>
      </w:del>
      <w:del w:id="1176" w:author="Filipa  Calado" w:date="2021-11-19T17:54:00Z">
        <w:r w:rsidDel="00991B18">
          <w:delText xml:space="preserve"> its components more amenable to analysis</w:delText>
        </w:r>
      </w:del>
      <w:r>
        <w:t xml:space="preserve">. The revision remains recalcitrant: keeping </w:t>
      </w:r>
      <w:ins w:id="1177" w:author="Filipa  Calado" w:date="2021-12-02T13:15:00Z">
        <w:r w:rsidR="001678B9">
          <w:t xml:space="preserve">the </w:t>
        </w:r>
      </w:ins>
      <w:r>
        <w:t>relationship between the themes and the strokes a secret</w:t>
      </w:r>
      <w:ins w:id="1178" w:author="Filipa  Calado" w:date="2021-12-02T13:15:00Z">
        <w:r w:rsidR="001678B9">
          <w:t>.</w:t>
        </w:r>
      </w:ins>
      <w:del w:id="1179" w:author="Filipa  Calado" w:date="2021-12-02T13:12:00Z">
        <w:r w:rsidDel="001678B9">
          <w:delText>.</w:delText>
        </w:r>
      </w:del>
    </w:p>
    <w:p w14:paraId="16B34153" w14:textId="2ABB677F" w:rsidR="00453A62" w:rsidDel="001678B9" w:rsidRDefault="00C22B6B">
      <w:pPr>
        <w:pStyle w:val="Textbody"/>
        <w:spacing w:line="480" w:lineRule="auto"/>
        <w:rPr>
          <w:del w:id="1180" w:author="Filipa  Calado" w:date="2021-12-02T13:12:00Z"/>
        </w:rPr>
      </w:pPr>
      <w:del w:id="1181" w:author="Filipa  Calado" w:date="2021-12-02T13:12:00Z">
        <w:r w:rsidDel="001678B9">
          <w:rPr>
            <w:noProof/>
          </w:rPr>
          <w:drawing>
            <wp:inline distT="0" distB="0" distL="0" distR="0" wp14:anchorId="578C63BD" wp14:editId="3FDB2273">
              <wp:extent cx="6119996" cy="1000801"/>
              <wp:effectExtent l="0" t="0" r="1404" b="2499"/>
              <wp:docPr id="2" name="Fr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19996" cy="1000801"/>
                      </a:xfrm>
                      <a:prstGeom prst="rect">
                        <a:avLst/>
                      </a:prstGeom>
                      <a:noFill/>
                      <a:ln>
                        <a:noFill/>
                        <a:prstDash/>
                      </a:ln>
                    </pic:spPr>
                  </pic:pic>
                </a:graphicData>
              </a:graphic>
            </wp:inline>
          </w:drawing>
        </w:r>
      </w:del>
      <w:del w:id="1182" w:author="Filipa  Calado" w:date="2021-12-02T13:10:00Z">
        <w:r w:rsidDel="001678B9">
          <w:delText xml:space="preserve">Figure </w:delText>
        </w:r>
      </w:del>
      <w:del w:id="1183" w:author="Filipa  Calado" w:date="2021-11-19T17:49:00Z">
        <w:r w:rsidDel="00991B18">
          <w:delText>5</w:delText>
        </w:r>
      </w:del>
      <w:del w:id="1184" w:author="Filipa  Calado" w:date="2021-12-02T13:10:00Z">
        <w:r w:rsidDel="001678B9">
          <w:delText xml:space="preserve">: Close-up image of detail </w:delText>
        </w:r>
      </w:del>
      <w:del w:id="1185" w:author="Filipa  Calado" w:date="2021-11-19T17:49:00Z">
        <w:r w:rsidDel="00991B18">
          <w:delText xml:space="preserve">on MS 9 </w:delText>
        </w:r>
      </w:del>
      <w:del w:id="1186" w:author="Filipa  Calado" w:date="2021-12-02T13:10:00Z">
        <w:r w:rsidDel="001678B9">
          <w:delText>from The Morgan Library and Museum.</w:delText>
        </w:r>
      </w:del>
    </w:p>
    <w:p w14:paraId="75DDCA5E" w14:textId="114C8C52" w:rsidR="00453A62" w:rsidRPr="00991B18" w:rsidDel="00EE2BCD" w:rsidRDefault="00C22B6B">
      <w:pPr>
        <w:pStyle w:val="Textbody"/>
        <w:rPr>
          <w:del w:id="1187" w:author="Filipa  Calado" w:date="2021-11-20T09:07:00Z"/>
          <w:rFonts w:ascii="Courier New" w:hAnsi="Courier New" w:cs="Courier New"/>
          <w:sz w:val="20"/>
          <w:szCs w:val="20"/>
          <w:rPrChange w:id="1188" w:author="Filipa  Calado" w:date="2021-11-19T17:55:00Z">
            <w:rPr>
              <w:del w:id="1189" w:author="Filipa  Calado" w:date="2021-11-20T09:07:00Z"/>
            </w:rPr>
          </w:rPrChange>
        </w:rPr>
        <w:pPrChange w:id="1190" w:author="Filipa  Calado" w:date="2021-11-20T09:07:00Z">
          <w:pPr>
            <w:pStyle w:val="Textbody"/>
            <w:spacing w:line="480" w:lineRule="auto"/>
          </w:pPr>
        </w:pPrChange>
      </w:pPr>
      <w:del w:id="1191" w:author="Filipa  Calado" w:date="2021-11-20T09:07:00Z">
        <w:r w:rsidRPr="00991B18" w:rsidDel="00EE2BCD">
          <w:rPr>
            <w:rFonts w:ascii="Courier New" w:hAnsi="Courier New" w:cs="Courier New"/>
            <w:sz w:val="20"/>
            <w:szCs w:val="20"/>
            <w:rPrChange w:id="1192" w:author="Filipa  Calado" w:date="2021-11-19T17:55:00Z">
              <w:rPr/>
            </w:rPrChange>
          </w:rPr>
          <w:delText>&lt;quote&gt; "I will tell you," said Hallward, and &lt;mod type="subst"&gt; &lt;del rend="strikethrough" strokes="inconclusive" implication="fatality"&gt; a look of pain &lt;/del&gt; &lt;add place="above"&gt;an expression of perplexity&lt;/add&gt; &lt;/mod&gt; came over his face. &lt;/quote&gt;</w:delText>
        </w:r>
      </w:del>
    </w:p>
    <w:p w14:paraId="58A96159" w14:textId="404BADBD" w:rsidR="00453A62" w:rsidDel="00EE2BCD" w:rsidRDefault="00991B18" w:rsidP="00EE2BCD">
      <w:pPr>
        <w:pStyle w:val="Textbody"/>
        <w:spacing w:line="480" w:lineRule="auto"/>
        <w:rPr>
          <w:del w:id="1193" w:author="Filipa  Calado" w:date="2021-11-19T17:55:00Z"/>
          <w:rStyle w:val="OrgDone"/>
        </w:rPr>
      </w:pPr>
      <w:bookmarkStart w:id="1194" w:name="org9533846"/>
      <w:bookmarkStart w:id="1195" w:name="OrgXref.org9533846"/>
      <w:bookmarkEnd w:id="1194"/>
      <w:ins w:id="1196" w:author="Filipa  Calado" w:date="2021-11-19T17:55:00Z">
        <w:r>
          <w:rPr>
            <w:rStyle w:val="OrgDone"/>
          </w:rPr>
          <w:tab/>
        </w:r>
      </w:ins>
      <w:ins w:id="1197" w:author="Filipa  Calado" w:date="2021-11-20T09:07:00Z">
        <w:r w:rsidR="00EE2BCD" w:rsidRPr="00EE2BCD">
          <w:rPr>
            <w:rStyle w:val="OrgDone"/>
            <w:noProof/>
          </w:rPr>
          <w:drawing>
            <wp:inline distT="0" distB="0" distL="0" distR="0" wp14:anchorId="10F4F482" wp14:editId="2054E7FC">
              <wp:extent cx="6083300" cy="82550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9"/>
                      <a:stretch>
                        <a:fillRect/>
                      </a:stretch>
                    </pic:blipFill>
                    <pic:spPr>
                      <a:xfrm>
                        <a:off x="0" y="0"/>
                        <a:ext cx="6083300" cy="825500"/>
                      </a:xfrm>
                      <a:prstGeom prst="rect">
                        <a:avLst/>
                      </a:prstGeom>
                    </pic:spPr>
                  </pic:pic>
                </a:graphicData>
              </a:graphic>
            </wp:inline>
          </w:drawing>
        </w:r>
        <w:r w:rsidR="00EE2BCD" w:rsidRPr="00EE2BCD" w:rsidDel="00991B18">
          <w:rPr>
            <w:rStyle w:val="OrgDone"/>
          </w:rPr>
          <w:t xml:space="preserve"> </w:t>
        </w:r>
      </w:ins>
      <w:del w:id="1198" w:author="Filipa  Calado" w:date="2021-11-19T17:55:00Z">
        <w:r w:rsidR="00C22B6B" w:rsidDel="00991B18">
          <w:rPr>
            <w:rStyle w:val="OrgDone"/>
          </w:rPr>
          <w:delText>DONE</w:delText>
        </w:r>
        <w:r w:rsidR="00C22B6B" w:rsidDel="00991B18">
          <w:delText xml:space="preserve"> incorporate strokes: how do they complicate reading/revision</w:delText>
        </w:r>
        <w:bookmarkEnd w:id="1195"/>
      </w:del>
    </w:p>
    <w:p w14:paraId="3254FD55" w14:textId="01877F46" w:rsidR="00EE2BCD" w:rsidRDefault="00EE2BCD" w:rsidP="00EE2BCD">
      <w:pPr>
        <w:pStyle w:val="Textbody"/>
        <w:spacing w:line="480" w:lineRule="auto"/>
        <w:rPr>
          <w:ins w:id="1199" w:author="Filipa  Calado" w:date="2021-11-20T09:07:00Z"/>
          <w:rStyle w:val="OrgDone"/>
        </w:rPr>
      </w:pPr>
    </w:p>
    <w:p w14:paraId="03116D6B" w14:textId="39A6A211" w:rsidR="00991B18" w:rsidRDefault="00EE2BCD">
      <w:pPr>
        <w:pStyle w:val="Textbody"/>
        <w:spacing w:line="480" w:lineRule="auto"/>
        <w:rPr>
          <w:ins w:id="1200" w:author="Filipa  Calado" w:date="2021-11-19T17:55:00Z"/>
        </w:rPr>
        <w:pPrChange w:id="1201" w:author="Filipa  Calado" w:date="2021-11-20T09:07:00Z">
          <w:pPr>
            <w:pStyle w:val="Textbody"/>
            <w:spacing w:line="480" w:lineRule="auto"/>
            <w:ind w:left="360"/>
          </w:pPr>
        </w:pPrChange>
      </w:pPr>
      <w:ins w:id="1202" w:author="Filipa  Calado" w:date="2021-11-20T09:07:00Z">
        <w:r>
          <w:rPr>
            <w:rStyle w:val="OrgDone"/>
          </w:rPr>
          <w:t xml:space="preserve">Figure </w:t>
        </w:r>
      </w:ins>
      <w:ins w:id="1203" w:author="Filipa  Calado" w:date="2021-12-02T13:12:00Z">
        <w:r w:rsidR="001678B9">
          <w:rPr>
            <w:rStyle w:val="OrgDone"/>
          </w:rPr>
          <w:t>2</w:t>
        </w:r>
      </w:ins>
      <w:ins w:id="1204" w:author="Filipa  Calado" w:date="2021-11-20T09:07:00Z">
        <w:r>
          <w:rPr>
            <w:rStyle w:val="OrgDone"/>
          </w:rPr>
          <w:t>. Text encoding for page 9 detail.</w:t>
        </w:r>
      </w:ins>
    </w:p>
    <w:p w14:paraId="75086E11" w14:textId="34C92F59" w:rsidR="00453A62" w:rsidRDefault="00C22B6B">
      <w:pPr>
        <w:pStyle w:val="Textbody"/>
        <w:spacing w:line="480" w:lineRule="auto"/>
        <w:ind w:firstLine="567"/>
        <w:pPrChange w:id="1205" w:author="Filipa  Calado" w:date="2021-11-19T17:55:00Z">
          <w:pPr>
            <w:pStyle w:val="Textbody"/>
            <w:spacing w:line="480" w:lineRule="auto"/>
          </w:pPr>
        </w:pPrChange>
      </w:pPr>
      <w:r>
        <w:t xml:space="preserve">My final example concerns a longer passage </w:t>
      </w:r>
      <w:del w:id="1206" w:author="Filipa  Calado" w:date="2021-12-02T13:17:00Z">
        <w:r w:rsidDel="001678B9">
          <w:delText xml:space="preserve">(see </w:delText>
        </w:r>
      </w:del>
      <w:del w:id="1207" w:author="Filipa  Calado" w:date="2021-11-20T09:15:00Z">
        <w:r w:rsidDel="00517232">
          <w:delText>F</w:delText>
        </w:r>
      </w:del>
      <w:del w:id="1208" w:author="Filipa  Calado" w:date="2021-12-02T13:17:00Z">
        <w:r w:rsidDel="001678B9">
          <w:delText xml:space="preserve">igs. </w:delText>
        </w:r>
      </w:del>
      <w:del w:id="1209" w:author="Filipa  Calado" w:date="2021-11-19T18:12:00Z">
        <w:r w:rsidDel="00CD3B83">
          <w:delText>2</w:delText>
        </w:r>
      </w:del>
      <w:del w:id="1210" w:author="Filipa  Calado" w:date="2021-12-02T13:17:00Z">
        <w:r w:rsidDel="001678B9">
          <w:delText xml:space="preserve"> &amp; </w:delText>
        </w:r>
      </w:del>
      <w:del w:id="1211" w:author="Filipa  Calado" w:date="2021-11-19T18:12:00Z">
        <w:r w:rsidDel="00CD3B83">
          <w:delText>3</w:delText>
        </w:r>
      </w:del>
      <w:del w:id="1212" w:author="Filipa  Calado" w:date="2021-12-02T13:17:00Z">
        <w:r w:rsidDel="001678B9">
          <w:delText xml:space="preserve">) </w:delText>
        </w:r>
      </w:del>
      <w:r>
        <w:t>that was heavily revised in the manuscript.</w:t>
      </w:r>
      <w:ins w:id="1213" w:author="Filipa  Calado" w:date="2021-12-02T13:16:00Z">
        <w:r w:rsidR="001678B9">
          <w:rPr>
            <w:rStyle w:val="FootnoteReference"/>
          </w:rPr>
          <w:footnoteReference w:id="7"/>
        </w:r>
      </w:ins>
      <w:r>
        <w:t xml:space="preserve"> The treatment of this passage crystallizes the various patterns of revision seen so far—-diminishing signs of intimacy, passion, and references to Basil's fatalism. The passage in the manuscript bears quoting in full. Prior to any revisions, it reads:</w:t>
      </w:r>
    </w:p>
    <w:p w14:paraId="5F73811A" w14:textId="77777777" w:rsidR="00453A62" w:rsidRDefault="00C22B6B">
      <w:pPr>
        <w:pStyle w:val="Quotations"/>
        <w:pPrChange w:id="1221" w:author="Filipa  Calado" w:date="2021-11-19T18:12:00Z">
          <w:pPr>
            <w:pStyle w:val="Quotations"/>
            <w:spacing w:line="480" w:lineRule="auto"/>
          </w:pPr>
        </w:pPrChange>
      </w:pPr>
      <w: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6D2CB742" w14:textId="77777777" w:rsidR="00453A62" w:rsidRDefault="00C22B6B">
      <w:pPr>
        <w:pStyle w:val="Quotations"/>
        <w:pPrChange w:id="1222" w:author="Filipa  Calado" w:date="2021-11-19T18:12:00Z">
          <w:pPr>
            <w:pStyle w:val="Quotations"/>
            <w:spacing w:line="480" w:lineRule="auto"/>
          </w:pPr>
        </w:pPrChange>
      </w:pPr>
      <w:r>
        <w:t>"Basil, this is [illegible] you must not talk [illegible] [illegible] his power, [indecipherable] to make yourself the [illegible] slave! It is worse than wicked, it is silly. I hate Dorian Gray."</w:t>
      </w:r>
    </w:p>
    <w:p w14:paraId="677F3FA2" w14:textId="77777777" w:rsidR="00453A62" w:rsidRDefault="00C22B6B">
      <w:pPr>
        <w:pStyle w:val="Quotations"/>
        <w:pPrChange w:id="1223" w:author="Filipa  Calado" w:date="2021-11-19T18:12:00Z">
          <w:pPr>
            <w:pStyle w:val="Quotations"/>
            <w:spacing w:line="480" w:lineRule="auto"/>
          </w:pPr>
        </w:pPrChange>
      </w:pPr>
      <w:r>
        <w:t xml:space="preserve">Hallward got up from the seat, and walked up and down the garden. A curious smile curled his lips. He seemed like a man in a dream. After some time he came back. ‘You don’t understand, Harry…’ he said. ‘Dorian Gray is merely to me a motive in art. He is never more present in my work then when no image of him is there. He is simply a suggestion, as I have said, of a new manner. I see him in the curves of certain lines, in </w:t>
      </w:r>
      <w:r>
        <w:lastRenderedPageBreak/>
        <w:t>the loveliness and subtleties of certain colours. That is all.’</w:t>
      </w:r>
    </w:p>
    <w:p w14:paraId="17B90FFB" w14:textId="77777777" w:rsidR="00453A62" w:rsidRDefault="00C22B6B">
      <w:pPr>
        <w:pStyle w:val="Quotations"/>
        <w:pPrChange w:id="1224" w:author="Filipa  Calado" w:date="2021-11-19T18:12:00Z">
          <w:pPr>
            <w:pStyle w:val="Quotations"/>
            <w:spacing w:line="480" w:lineRule="auto"/>
          </w:pPr>
        </w:pPrChange>
      </w:pPr>
      <w:r>
        <w:t>‘Then why won’t you exhibit his picture?’</w:t>
      </w:r>
    </w:p>
    <w:p w14:paraId="31A6D9C4" w14:textId="77777777" w:rsidR="00453A62" w:rsidRDefault="00C22B6B">
      <w:pPr>
        <w:pStyle w:val="Quotations"/>
        <w:pPrChange w:id="1225" w:author="Filipa  Calado" w:date="2021-11-19T18:12:00Z">
          <w:pPr>
            <w:pStyle w:val="Quotations"/>
            <w:spacing w:line="480" w:lineRule="auto"/>
          </w:pPr>
        </w:pPrChange>
      </w:pPr>
      <w:r>
        <w:t>‘Because I have put into it the romance of which I have never dared to speak to him. He knows nothing about it, but the world might guess it, where there is merely love, they would see something evil, where there is spectacular passion, they would suggest something vile.' p. 20-21</w:t>
      </w:r>
    </w:p>
    <w:p w14:paraId="68FCF5EA" w14:textId="744370D0" w:rsidR="00453A62" w:rsidDel="001678B9" w:rsidRDefault="00C22B6B">
      <w:pPr>
        <w:pStyle w:val="Textbody"/>
        <w:spacing w:line="480" w:lineRule="auto"/>
        <w:rPr>
          <w:del w:id="1226" w:author="Filipa  Calado" w:date="2021-12-02T13:18:00Z"/>
        </w:rPr>
      </w:pPr>
      <w:del w:id="1227" w:author="Filipa  Calado" w:date="2021-12-02T13:18:00Z">
        <w:r w:rsidDel="001678B9">
          <w:rPr>
            <w:noProof/>
          </w:rPr>
          <w:drawing>
            <wp:inline distT="0" distB="0" distL="0" distR="0" wp14:anchorId="54C578FB" wp14:editId="36BF21E8">
              <wp:extent cx="4682322" cy="4516349"/>
              <wp:effectExtent l="0" t="0" r="3978" b="4851"/>
              <wp:docPr id="3" name="Fr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82322" cy="4516349"/>
                      </a:xfrm>
                      <a:prstGeom prst="rect">
                        <a:avLst/>
                      </a:prstGeom>
                      <a:noFill/>
                      <a:ln>
                        <a:noFill/>
                        <a:prstDash/>
                      </a:ln>
                    </pic:spPr>
                  </pic:pic>
                </a:graphicData>
              </a:graphic>
            </wp:inline>
          </w:drawing>
        </w:r>
        <w:r w:rsidDel="001678B9">
          <w:delText xml:space="preserve">Figure </w:delText>
        </w:r>
      </w:del>
      <w:del w:id="1228" w:author="Filipa  Calado" w:date="2021-11-19T18:13:00Z">
        <w:r w:rsidDel="00CD3B83">
          <w:delText>2</w:delText>
        </w:r>
      </w:del>
      <w:del w:id="1229" w:author="Filipa  Calado" w:date="2021-12-02T13:18:00Z">
        <w:r w:rsidDel="001678B9">
          <w:delText xml:space="preserve">: Image of manuscript passage beginning on </w:delText>
        </w:r>
      </w:del>
      <w:del w:id="1230" w:author="Filipa  Calado" w:date="2021-11-19T18:13:00Z">
        <w:r w:rsidDel="00CD3B83">
          <w:delText xml:space="preserve">MS </w:delText>
        </w:r>
      </w:del>
      <w:del w:id="1231" w:author="Filipa  Calado" w:date="2021-12-02T13:18:00Z">
        <w:r w:rsidDel="001678B9">
          <w:delText>20 from The Morgan Library and Museum.</w:delText>
        </w:r>
      </w:del>
    </w:p>
    <w:p w14:paraId="4B72F74F" w14:textId="46DD1FA1" w:rsidR="00453A62" w:rsidDel="001678B9" w:rsidRDefault="00C22B6B">
      <w:pPr>
        <w:pStyle w:val="Textbody"/>
        <w:spacing w:line="480" w:lineRule="auto"/>
        <w:rPr>
          <w:del w:id="1232" w:author="Filipa  Calado" w:date="2021-12-02T13:18:00Z"/>
        </w:rPr>
      </w:pPr>
      <w:del w:id="1233" w:author="Filipa  Calado" w:date="2021-12-02T13:18:00Z">
        <w:r w:rsidDel="001678B9">
          <w:rPr>
            <w:noProof/>
          </w:rPr>
          <w:drawing>
            <wp:inline distT="0" distB="0" distL="0" distR="0" wp14:anchorId="5D848A43" wp14:editId="40B90308">
              <wp:extent cx="4508083" cy="4399973"/>
              <wp:effectExtent l="0" t="0" r="417" b="0"/>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08083" cy="4399973"/>
                      </a:xfrm>
                      <a:prstGeom prst="rect">
                        <a:avLst/>
                      </a:prstGeom>
                      <a:noFill/>
                      <a:ln>
                        <a:noFill/>
                        <a:prstDash/>
                      </a:ln>
                    </pic:spPr>
                  </pic:pic>
                </a:graphicData>
              </a:graphic>
            </wp:inline>
          </w:drawing>
        </w:r>
        <w:r w:rsidDel="001678B9">
          <w:delText xml:space="preserve">Figure </w:delText>
        </w:r>
      </w:del>
      <w:del w:id="1234" w:author="Filipa  Calado" w:date="2021-11-19T18:13:00Z">
        <w:r w:rsidDel="00CD3B83">
          <w:delText>3</w:delText>
        </w:r>
      </w:del>
      <w:del w:id="1235" w:author="Filipa  Calado" w:date="2021-12-02T13:18:00Z">
        <w:r w:rsidDel="001678B9">
          <w:delText xml:space="preserve">: Image of manuscript passage ending on </w:delText>
        </w:r>
      </w:del>
      <w:del w:id="1236" w:author="Filipa  Calado" w:date="2021-11-19T18:13:00Z">
        <w:r w:rsidDel="00CD3B83">
          <w:delText xml:space="preserve">MS </w:delText>
        </w:r>
      </w:del>
      <w:del w:id="1237" w:author="Filipa  Calado" w:date="2021-12-02T13:18:00Z">
        <w:r w:rsidDel="001678B9">
          <w:delText>21 from The Morgan Library and Museum.</w:delText>
        </w:r>
      </w:del>
    </w:p>
    <w:p w14:paraId="148681B8" w14:textId="02F09FD5" w:rsidR="00453A62" w:rsidRDefault="00C22B6B">
      <w:pPr>
        <w:pStyle w:val="Textbody"/>
        <w:spacing w:line="480" w:lineRule="auto"/>
        <w:ind w:firstLine="709"/>
        <w:pPrChange w:id="1238" w:author="Filipa  Calado" w:date="2021-11-19T18:20:00Z">
          <w:pPr>
            <w:pStyle w:val="Textbody"/>
            <w:spacing w:line="480" w:lineRule="auto"/>
          </w:pPr>
        </w:pPrChange>
      </w:pPr>
      <w:r>
        <w:t>What remains legible of this passage suffice to draw some conclusions about Wilde’s revision practice</w:t>
      </w:r>
      <w:ins w:id="1239" w:author="Filipa  Calado" w:date="2021-11-20T09:16:00Z">
        <w:r w:rsidR="00517232">
          <w:t xml:space="preserve"> using the TEI (see figs. </w:t>
        </w:r>
      </w:ins>
      <w:ins w:id="1240" w:author="Filipa  Calado" w:date="2021-12-02T13:27:00Z">
        <w:r w:rsidR="00E10387">
          <w:t>3</w:t>
        </w:r>
      </w:ins>
      <w:ins w:id="1241" w:author="Filipa  Calado" w:date="2021-11-20T09:16:00Z">
        <w:r w:rsidR="00517232">
          <w:t xml:space="preserve"> &amp; </w:t>
        </w:r>
      </w:ins>
      <w:ins w:id="1242" w:author="Filipa  Calado" w:date="2021-12-02T13:27:00Z">
        <w:r w:rsidR="00E10387">
          <w:t>4</w:t>
        </w:r>
      </w:ins>
      <w:ins w:id="1243" w:author="Filipa  Calado" w:date="2021-11-20T09:16:00Z">
        <w:r w:rsidR="00517232">
          <w:t>)</w:t>
        </w:r>
      </w:ins>
      <w:r>
        <w:t>. First, in the opening paragraph, the encoding is complicated by the layered levels of revision. Wilde eliminates a span of text, from "and as he leaned" to "secrets!". Within this span, Wilde makes additional changes, adding text like "hair just touched my hand</w:t>
      </w:r>
      <w:ins w:id="1244" w:author="Filipa  Calado" w:date="2021-12-02T13:26:00Z">
        <w:r w:rsidR="00E10387">
          <w:t>.</w:t>
        </w:r>
      </w:ins>
      <w:ins w:id="1245" w:author="Filipa  Calado" w:date="2021-12-02T13:27:00Z">
        <w:r w:rsidR="00E10387">
          <w:t>”</w:t>
        </w:r>
      </w:ins>
      <w:ins w:id="1246" w:author="Filipa  Calado" w:date="2021-11-19T18:18:00Z">
        <w:r w:rsidR="00606116">
          <w:t xml:space="preserve"> </w:t>
        </w:r>
      </w:ins>
      <w:del w:id="1247" w:author="Filipa  Calado" w:date="2021-11-19T18:18:00Z">
        <w:r w:rsidDel="00606116">
          <w:delText xml:space="preserve">" (see fig. 2). </w:delText>
        </w:r>
      </w:del>
      <w:r>
        <w:t>Due to its physical nature, this particular phrase is marked as "intimacy" in the TEI, while the longer section is enclosed by the label of "passion," which denotes the nature of the other revisions within the same sentence, like "The world becomes young to me when I hold his hand</w:t>
      </w:r>
      <w:ins w:id="1248" w:author="Filipa  Calado" w:date="2021-11-19T18:18:00Z">
        <w:r w:rsidR="00606116">
          <w:t>.</w:t>
        </w:r>
      </w:ins>
      <w:r>
        <w:t>"</w:t>
      </w:r>
      <w:del w:id="1249" w:author="Filipa  Calado" w:date="2021-11-19T18:18:00Z">
        <w:r w:rsidDel="00606116">
          <w:delText xml:space="preserve"> (see fig. 3).</w:delText>
        </w:r>
      </w:del>
      <w:r>
        <w:t xml:space="preserve"> The TEI here enables a layered approach to markup, where one element can be nested within another.</w:t>
      </w:r>
    </w:p>
    <w:p w14:paraId="072B3887" w14:textId="5FDFA211" w:rsidR="00453A62" w:rsidDel="00E10387" w:rsidRDefault="00C22B6B">
      <w:pPr>
        <w:pStyle w:val="Textbody"/>
        <w:spacing w:line="480" w:lineRule="auto"/>
        <w:rPr>
          <w:del w:id="1250" w:author="Filipa  Calado" w:date="2021-12-02T13:27:00Z"/>
        </w:rPr>
      </w:pPr>
      <w:del w:id="1251" w:author="Filipa  Calado" w:date="2021-12-02T13:27:00Z">
        <w:r w:rsidDel="00E10387">
          <w:rPr>
            <w:noProof/>
          </w:rPr>
          <w:drawing>
            <wp:inline distT="0" distB="0" distL="0" distR="0" wp14:anchorId="14B629D1" wp14:editId="2B6EFD96">
              <wp:extent cx="6119996" cy="1969196"/>
              <wp:effectExtent l="0" t="0" r="1404" b="0"/>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19996" cy="1969196"/>
                      </a:xfrm>
                      <a:prstGeom prst="rect">
                        <a:avLst/>
                      </a:prstGeom>
                      <a:noFill/>
                      <a:ln>
                        <a:noFill/>
                        <a:prstDash/>
                      </a:ln>
                    </pic:spPr>
                  </pic:pic>
                </a:graphicData>
              </a:graphic>
            </wp:inline>
          </w:drawing>
        </w:r>
        <w:r w:rsidDel="00E10387">
          <w:delText xml:space="preserve">Figure </w:delText>
        </w:r>
      </w:del>
      <w:del w:id="1252" w:author="Filipa  Calado" w:date="2021-11-19T18:19:00Z">
        <w:r w:rsidDel="00606116">
          <w:delText>8</w:delText>
        </w:r>
      </w:del>
      <w:del w:id="1253" w:author="Filipa  Calado" w:date="2021-12-02T13:27:00Z">
        <w:r w:rsidDel="00E10387">
          <w:delText xml:space="preserve">: detail on </w:delText>
        </w:r>
      </w:del>
      <w:del w:id="1254" w:author="Filipa  Calado" w:date="2021-11-19T18:19:00Z">
        <w:r w:rsidDel="00606116">
          <w:delText xml:space="preserve">MS </w:delText>
        </w:r>
      </w:del>
      <w:del w:id="1255" w:author="Filipa  Calado" w:date="2021-12-02T13:27:00Z">
        <w:r w:rsidDel="00E10387">
          <w:delText>20 from the Morgan Library and Museum.</w:delText>
        </w:r>
      </w:del>
    </w:p>
    <w:p w14:paraId="20244DDD" w14:textId="2C7D9EE2" w:rsidR="00453A62" w:rsidRDefault="00C22B6B">
      <w:pPr>
        <w:pStyle w:val="Textbody"/>
        <w:spacing w:line="480" w:lineRule="auto"/>
        <w:rPr>
          <w:ins w:id="1256" w:author="Filipa  Calado" w:date="2021-11-20T09:13:00Z"/>
        </w:rPr>
      </w:pPr>
      <w:r>
        <w:rPr>
          <w:noProof/>
        </w:rPr>
        <w:drawing>
          <wp:inline distT="0" distB="0" distL="0" distR="0" wp14:anchorId="5C0321FB" wp14:editId="7F3B86C0">
            <wp:extent cx="5316751" cy="3958080"/>
            <wp:effectExtent l="0" t="0" r="4549" b="4320"/>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16751" cy="3958080"/>
                    </a:xfrm>
                    <a:prstGeom prst="rect">
                      <a:avLst/>
                    </a:prstGeom>
                    <a:noFill/>
                    <a:ln>
                      <a:noFill/>
                      <a:prstDash/>
                    </a:ln>
                  </pic:spPr>
                </pic:pic>
              </a:graphicData>
            </a:graphic>
          </wp:inline>
        </w:drawing>
      </w:r>
      <w:r>
        <w:t xml:space="preserve">Figure </w:t>
      </w:r>
      <w:ins w:id="1257" w:author="Filipa  Calado" w:date="2021-12-02T13:27:00Z">
        <w:r w:rsidR="00E10387">
          <w:t>3</w:t>
        </w:r>
      </w:ins>
      <w:del w:id="1258" w:author="Filipa  Calado" w:date="2021-11-20T09:09:00Z">
        <w:r w:rsidDel="00517232">
          <w:delText>9</w:delText>
        </w:r>
      </w:del>
      <w:r>
        <w:t xml:space="preserve">: </w:t>
      </w:r>
      <w:del w:id="1259" w:author="Filipa  Calado" w:date="2021-11-20T09:13:00Z">
        <w:r w:rsidDel="00517232">
          <w:lastRenderedPageBreak/>
          <w:delText xml:space="preserve">TEI </w:delText>
        </w:r>
      </w:del>
      <w:ins w:id="1260" w:author="Filipa  Calado" w:date="2021-11-20T09:13:00Z">
        <w:r w:rsidR="00517232">
          <w:t xml:space="preserve">Text </w:t>
        </w:r>
      </w:ins>
      <w:r>
        <w:t>encoding for</w:t>
      </w:r>
      <w:ins w:id="1261" w:author="Filipa  Calado" w:date="2021-11-20T08:58:00Z">
        <w:r w:rsidR="00EE2BCD">
          <w:t xml:space="preserve"> page 20</w:t>
        </w:r>
      </w:ins>
      <w:ins w:id="1262" w:author="Filipa  Calado" w:date="2021-11-20T09:14:00Z">
        <w:r w:rsidR="00517232">
          <w:t>-21</w:t>
        </w:r>
      </w:ins>
      <w:ins w:id="1263" w:author="Filipa  Calado" w:date="2021-11-20T08:58:00Z">
        <w:r w:rsidR="00EE2BCD">
          <w:t xml:space="preserve"> </w:t>
        </w:r>
      </w:ins>
      <w:del w:id="1264" w:author="Filipa  Calado" w:date="2021-11-20T08:58:00Z">
        <w:r w:rsidDel="00EE2BCD">
          <w:delText xml:space="preserve"> </w:delText>
        </w:r>
        <w:r w:rsidDel="00EE2BCD">
          <w:rPr>
            <w:rStyle w:val="Emphasis"/>
          </w:rPr>
          <w:delText>MS</w:delText>
        </w:r>
        <w:r w:rsidDel="00EE2BCD">
          <w:delText xml:space="preserve"> 20 </w:delText>
        </w:r>
      </w:del>
      <w:del w:id="1265" w:author="Filipa  Calado" w:date="2021-11-20T09:13:00Z">
        <w:r w:rsidDel="00517232">
          <w:delText>detail</w:delText>
        </w:r>
      </w:del>
    </w:p>
    <w:p w14:paraId="00D6ACE3" w14:textId="20F61963" w:rsidR="00517232" w:rsidRDefault="00517232">
      <w:pPr>
        <w:pStyle w:val="Textbody"/>
        <w:spacing w:line="480" w:lineRule="auto"/>
        <w:rPr>
          <w:ins w:id="1266" w:author="Filipa  Calado" w:date="2021-11-20T09:13:00Z"/>
        </w:rPr>
      </w:pPr>
      <w:ins w:id="1267" w:author="Filipa  Calado" w:date="2021-11-20T09:13:00Z">
        <w:r w:rsidRPr="00517232">
          <w:rPr>
            <w:noProof/>
          </w:rPr>
          <w:drawing>
            <wp:inline distT="0" distB="0" distL="0" distR="0" wp14:anchorId="001897D6" wp14:editId="6DF9BDE0">
              <wp:extent cx="6120130" cy="3362325"/>
              <wp:effectExtent l="0" t="0" r="127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6120130" cy="3362325"/>
                      </a:xfrm>
                      <a:prstGeom prst="rect">
                        <a:avLst/>
                      </a:prstGeom>
                    </pic:spPr>
                  </pic:pic>
                </a:graphicData>
              </a:graphic>
            </wp:inline>
          </w:drawing>
        </w:r>
      </w:ins>
    </w:p>
    <w:p w14:paraId="1C38AABB" w14:textId="78DF751E" w:rsidR="00517232" w:rsidRDefault="00517232">
      <w:pPr>
        <w:pStyle w:val="Textbody"/>
        <w:spacing w:line="480" w:lineRule="auto"/>
      </w:pPr>
      <w:ins w:id="1268" w:author="Filipa  Calado" w:date="2021-11-20T09:13:00Z">
        <w:r>
          <w:t xml:space="preserve">Fig. </w:t>
        </w:r>
      </w:ins>
      <w:ins w:id="1269" w:author="Filipa  Calado" w:date="2021-12-02T13:27:00Z">
        <w:r w:rsidR="00E10387">
          <w:t>4</w:t>
        </w:r>
      </w:ins>
      <w:ins w:id="1270" w:author="Filipa  Calado" w:date="2021-11-20T09:13:00Z">
        <w:r>
          <w:t xml:space="preserve">: Text Encoding for </w:t>
        </w:r>
      </w:ins>
      <w:ins w:id="1271" w:author="Filipa  Calado" w:date="2021-11-20T09:14:00Z">
        <w:r>
          <w:t>page 20-21 continued.</w:t>
        </w:r>
      </w:ins>
    </w:p>
    <w:p w14:paraId="2BCBE151" w14:textId="7FD7F73E" w:rsidR="00453A62" w:rsidRDefault="00C22B6B">
      <w:pPr>
        <w:pStyle w:val="Textbody"/>
        <w:spacing w:line="480" w:lineRule="auto"/>
        <w:ind w:firstLine="709"/>
        <w:pPrChange w:id="1272" w:author="Filipa  Calado" w:date="2021-11-19T18:21:00Z">
          <w:pPr>
            <w:pStyle w:val="Textbody"/>
            <w:spacing w:line="480" w:lineRule="auto"/>
          </w:pPr>
        </w:pPrChange>
      </w:pPr>
      <w:r>
        <w:t xml:space="preserve">While this first paragraph is legible, the next one, </w:t>
      </w:r>
      <w:del w:id="1273" w:author="Filipa  Calado" w:date="2021-11-19T18:21:00Z">
        <w:r w:rsidDel="00606116">
          <w:delText>by contrast</w:delText>
        </w:r>
      </w:del>
      <w:ins w:id="1274" w:author="Filipa  Calado" w:date="2021-11-20T09:17:00Z">
        <w:r w:rsidR="00517232">
          <w:t>by contrast</w:t>
        </w:r>
      </w:ins>
      <w:r>
        <w:t xml:space="preserve">, is almost completely blotted out. It consists of Lord Henry’s condemnatory and jealous protestations–"his power," "to make yourself the… slave!" and "I hate Dorian Gray." Here, Wilde obscures the fatalistic </w:t>
      </w:r>
      <w:del w:id="1275" w:author="Filipa  Calado" w:date="2021-11-19T18:20:00Z">
        <w:r w:rsidDel="00606116">
          <w:delText>conntoations</w:delText>
        </w:r>
      </w:del>
      <w:ins w:id="1276" w:author="Filipa  Calado" w:date="2021-11-19T18:20:00Z">
        <w:r w:rsidR="00606116">
          <w:t>connotations</w:t>
        </w:r>
      </w:ins>
      <w:r>
        <w:t xml:space="preserve"> of Basil's passion, which exasperates Lord Henry. Accordingly, the revision is marked </w:t>
      </w:r>
      <w:del w:id="1277" w:author="Filipa  Calado" w:date="2021-11-20T09:18:00Z">
        <w:r w:rsidDel="00517232">
          <w:delText xml:space="preserve">as </w:delText>
        </w:r>
      </w:del>
      <w:ins w:id="1278" w:author="Filipa  Calado" w:date="2021-11-20T09:18:00Z">
        <w:r w:rsidR="00517232">
          <w:t xml:space="preserve">under </w:t>
        </w:r>
      </w:ins>
      <w:r>
        <w:t>"fatality" and the strokes as "inconclusive."</w:t>
      </w:r>
    </w:p>
    <w:p w14:paraId="478FA596" w14:textId="4E39DE65" w:rsidR="00453A62" w:rsidRDefault="00C22B6B">
      <w:pPr>
        <w:pStyle w:val="Textbody"/>
        <w:spacing w:line="480" w:lineRule="auto"/>
        <w:ind w:firstLine="709"/>
        <w:pPrChange w:id="1279" w:author="Filipa  Calado" w:date="2021-11-19T18:21:00Z">
          <w:pPr>
            <w:pStyle w:val="Textbody"/>
            <w:spacing w:line="480" w:lineRule="auto"/>
          </w:pPr>
        </w:pPrChange>
      </w:pPr>
      <w:r>
        <w:t>Most of the third paragraph is preserved, presumably, for the way it furthers Dorian's aestheticization. Here, Basil elaborates upon Dorian's aesthetic influence</w:t>
      </w:r>
      <w:ins w:id="1280" w:author="Filipa  Calado" w:date="2021-11-20T09:20:00Z">
        <w:r w:rsidR="00576871">
          <w:t xml:space="preserve">, which </w:t>
        </w:r>
      </w:ins>
      <w:del w:id="1281" w:author="Filipa  Calado" w:date="2021-11-19T18:21:00Z">
        <w:r w:rsidDel="00606116">
          <w:delText>–</w:delText>
        </w:r>
      </w:del>
      <w:del w:id="1282" w:author="Filipa  Calado" w:date="2021-11-20T09:20:00Z">
        <w:r w:rsidDel="00576871">
          <w:delText xml:space="preserve">as an </w:delText>
        </w:r>
      </w:del>
      <w:del w:id="1283" w:author="Filipa  Calado" w:date="2021-11-20T09:19:00Z">
        <w:r w:rsidDel="00576871">
          <w:delText xml:space="preserve">artistic ideal that </w:delText>
        </w:r>
      </w:del>
      <w:r>
        <w:t xml:space="preserve">inspires </w:t>
      </w:r>
      <w:del w:id="1284" w:author="Filipa  Calado" w:date="2021-11-20T09:20:00Z">
        <w:r w:rsidDel="00576871">
          <w:delText xml:space="preserve">the </w:delText>
        </w:r>
      </w:del>
      <w:ins w:id="1285" w:author="Filipa  Calado" w:date="2021-11-20T09:20:00Z">
        <w:r w:rsidR="00576871">
          <w:t xml:space="preserve">his </w:t>
        </w:r>
      </w:ins>
      <w:r>
        <w:t xml:space="preserve">apprehension of </w:t>
      </w:r>
      <w:del w:id="1286" w:author="Filipa  Calado" w:date="2021-11-20T09:20:00Z">
        <w:r w:rsidDel="00576871">
          <w:delText>beauty in the</w:delText>
        </w:r>
      </w:del>
      <w:ins w:id="1287" w:author="Filipa  Calado" w:date="2021-11-20T09:20:00Z">
        <w:r w:rsidR="00576871">
          <w:t>the</w:t>
        </w:r>
      </w:ins>
      <w:r>
        <w:t xml:space="preserve"> natural world. In the following paragraph, however, Wilde </w:t>
      </w:r>
      <w:del w:id="1288" w:author="Filipa  Calado" w:date="2021-11-19T18:21:00Z">
        <w:r w:rsidDel="00606116">
          <w:delText xml:space="preserve">alters </w:delText>
        </w:r>
      </w:del>
      <w:r>
        <w:t xml:space="preserve">obscures much of language, which revolves around the theme of passion and fatality. On the theme of fatality, the small adjustment from "would" to "might" eliminates a sense of inevitability about Basil's feelings for Dorian. On the theme of passion, the </w:t>
      </w:r>
      <w:del w:id="1289" w:author="Filipa  Calado" w:date="2021-11-18T21:21:00Z">
        <w:r w:rsidDel="00AB55AA">
          <w:delText>relevatory</w:delText>
        </w:r>
      </w:del>
      <w:ins w:id="1290" w:author="Filipa  Calado" w:date="2021-11-18T21:21:00Z">
        <w:r w:rsidR="00AB55AA">
          <w:t>revelatory</w:t>
        </w:r>
      </w:ins>
      <w:r>
        <w:t xml:space="preserve"> line: "where there is merely love, they would see something evil, where there is spectacular passion, they would suggest something vile" is completely struck out. This statement clarifies </w:t>
      </w:r>
      <w:del w:id="1291" w:author="Filipa  Calado" w:date="2021-11-19T18:21:00Z">
        <w:r w:rsidDel="00606116">
          <w:delText xml:space="preserve">the </w:delText>
        </w:r>
      </w:del>
      <w:r>
        <w:t xml:space="preserve">Dorian's importance for Basil: </w:t>
      </w:r>
      <w:del w:id="1292" w:author="Filipa  Calado" w:date="2021-11-19T18:22:00Z">
        <w:r w:rsidDel="00606116">
          <w:delText xml:space="preserve">he exudes a </w:delText>
        </w:r>
      </w:del>
      <w:ins w:id="1293" w:author="Filipa  Calado" w:date="2021-11-19T18:22:00Z">
        <w:r w:rsidR="00606116">
          <w:t xml:space="preserve">as the source of a </w:t>
        </w:r>
      </w:ins>
      <w:r>
        <w:lastRenderedPageBreak/>
        <w:t xml:space="preserve">powerful allure that suffuses Basil's art with beauty. </w:t>
      </w:r>
      <w:del w:id="1294" w:author="Filipa  Calado" w:date="2021-11-18T21:21:00Z">
        <w:r w:rsidDel="00AB55AA">
          <w:delText>Noteably</w:delText>
        </w:r>
      </w:del>
      <w:ins w:id="1295" w:author="Filipa  Calado" w:date="2021-11-18T21:21:00Z">
        <w:r w:rsidR="00AB55AA">
          <w:t>Notably</w:t>
        </w:r>
      </w:ins>
      <w:r>
        <w:t xml:space="preserve">, the strokes over the phrase "suggest something vile" are doubled, which cannot be encoded in TEI without separating the revision into two instances. Here, the text's recalcitrance </w:t>
      </w:r>
      <w:del w:id="1296" w:author="Filipa  Calado" w:date="2021-11-19T18:22:00Z">
        <w:r w:rsidDel="00606116">
          <w:delText>toward encoding</w:delText>
        </w:r>
      </w:del>
      <w:del w:id="1297" w:author="Filipa  Calado" w:date="2021-11-20T09:20:00Z">
        <w:r w:rsidDel="00576871">
          <w:delText xml:space="preserve"> </w:delText>
        </w:r>
      </w:del>
      <w:r>
        <w:t xml:space="preserve">recalls another revision, from "look of pain" to "expression of perplexity" (p. 9). To mark each element with precision would require </w:t>
      </w:r>
      <w:del w:id="1298" w:author="Filipa  Calado" w:date="2021-11-20T09:22:00Z">
        <w:r w:rsidDel="00576871">
          <w:delText xml:space="preserve">separating </w:delText>
        </w:r>
      </w:del>
      <w:ins w:id="1299" w:author="Filipa  Calado" w:date="2021-11-20T09:22:00Z">
        <w:r w:rsidR="00576871">
          <w:t xml:space="preserve">separating </w:t>
        </w:r>
      </w:ins>
      <w:r>
        <w:t xml:space="preserve">into distinct entities what is in fact one act of revision </w:t>
      </w:r>
      <w:del w:id="1300" w:author="Filipa  Calado" w:date="2021-11-20T09:21:00Z">
        <w:r w:rsidDel="00576871">
          <w:delText>which contains</w:delText>
        </w:r>
      </w:del>
      <w:ins w:id="1301" w:author="Filipa  Calado" w:date="2021-11-20T09:21:00Z">
        <w:r w:rsidR="00576871">
          <w:t>that contains plural</w:t>
        </w:r>
      </w:ins>
      <w:ins w:id="1302" w:author="Filipa  Calado" w:date="2021-11-20T09:22:00Z">
        <w:r w:rsidR="00576871">
          <w:t xml:space="preserve"> </w:t>
        </w:r>
      </w:ins>
      <w:ins w:id="1303" w:author="Filipa  Calado" w:date="2021-11-20T09:23:00Z">
        <w:r w:rsidR="00576871">
          <w:t>implications</w:t>
        </w:r>
      </w:ins>
      <w:ins w:id="1304" w:author="Filipa  Calado" w:date="2021-11-20T09:22:00Z">
        <w:r w:rsidR="00576871">
          <w:t>.</w:t>
        </w:r>
      </w:ins>
      <w:r>
        <w:t xml:space="preserve"> </w:t>
      </w:r>
      <w:del w:id="1305" w:author="Filipa  Calado" w:date="2021-11-19T18:22:00Z">
        <w:r w:rsidDel="00606116">
          <w:delText xml:space="preserve">plural </w:delText>
        </w:r>
      </w:del>
      <w:del w:id="1306" w:author="Filipa  Calado" w:date="2021-11-20T09:25:00Z">
        <w:r w:rsidDel="00576871">
          <w:delText xml:space="preserve">motives. </w:delText>
        </w:r>
      </w:del>
      <w:r>
        <w:t xml:space="preserve">It would involve resolving </w:t>
      </w:r>
      <w:ins w:id="1307" w:author="Filipa  Calado" w:date="2021-11-20T09:22:00Z">
        <w:r w:rsidR="00576871">
          <w:t xml:space="preserve">Wilde’s </w:t>
        </w:r>
      </w:ins>
      <w:ins w:id="1308" w:author="Filipa  Calado" w:date="2021-11-20T09:23:00Z">
        <w:r w:rsidR="00576871">
          <w:t xml:space="preserve">indeterminate </w:t>
        </w:r>
      </w:ins>
      <w:ins w:id="1309" w:author="Filipa  Calado" w:date="2021-11-20T09:22:00Z">
        <w:r w:rsidR="00576871">
          <w:t xml:space="preserve">motives </w:t>
        </w:r>
      </w:ins>
      <w:del w:id="1310" w:author="Filipa  Calado" w:date="2021-11-19T18:23:00Z">
        <w:r w:rsidDel="00606116">
          <w:delText>their indet</w:delText>
        </w:r>
      </w:del>
      <w:del w:id="1311" w:author="Filipa  Calado" w:date="2021-11-19T18:22:00Z">
        <w:r w:rsidDel="00606116">
          <w:delText>e</w:delText>
        </w:r>
      </w:del>
      <w:del w:id="1312" w:author="Filipa  Calado" w:date="2021-11-19T18:23:00Z">
        <w:r w:rsidDel="00606116">
          <w:delText xml:space="preserve">rminability </w:delText>
        </w:r>
      </w:del>
      <w:r>
        <w:t>into a single intention.</w:t>
      </w:r>
    </w:p>
    <w:p w14:paraId="6CD03811" w14:textId="7F3D48FE" w:rsidR="00453A62" w:rsidDel="00576871" w:rsidRDefault="00576871">
      <w:pPr>
        <w:pStyle w:val="Textbody"/>
        <w:spacing w:line="480" w:lineRule="auto"/>
        <w:ind w:firstLine="709"/>
        <w:rPr>
          <w:del w:id="1313" w:author="Filipa  Calado" w:date="2021-11-19T18:23:00Z"/>
          <w:rStyle w:val="OrgDone"/>
        </w:rPr>
        <w:pPrChange w:id="1314" w:author="Filipa  Calado" w:date="2021-11-20T09:26:00Z">
          <w:pPr>
            <w:pStyle w:val="Textbody"/>
            <w:spacing w:line="480" w:lineRule="auto"/>
          </w:pPr>
        </w:pPrChange>
      </w:pPr>
      <w:bookmarkStart w:id="1315" w:name="org0fe0d35"/>
      <w:bookmarkStart w:id="1316" w:name="OrgXref.org0fe0d35"/>
      <w:bookmarkEnd w:id="1315"/>
      <w:ins w:id="1317" w:author="Filipa  Calado" w:date="2021-11-20T09:26:00Z">
        <w:r>
          <w:rPr>
            <w:rStyle w:val="OrgDone"/>
          </w:rPr>
          <w:t xml:space="preserve">On one level, </w:t>
        </w:r>
      </w:ins>
      <w:ins w:id="1318" w:author="Filipa  Calado" w:date="2021-11-20T09:28:00Z">
        <w:r>
          <w:rPr>
            <w:rStyle w:val="OrgDone"/>
          </w:rPr>
          <w:t>encoding with</w:t>
        </w:r>
      </w:ins>
      <w:ins w:id="1319" w:author="Filipa  Calado" w:date="2021-11-20T09:25:00Z">
        <w:r>
          <w:rPr>
            <w:rStyle w:val="OrgDone"/>
          </w:rPr>
          <w:t xml:space="preserve"> TEI </w:t>
        </w:r>
      </w:ins>
      <w:del w:id="1320" w:author="Filipa  Calado" w:date="2021-11-19T18:23:00Z">
        <w:r w:rsidR="00C22B6B" w:rsidDel="00606116">
          <w:rPr>
            <w:rStyle w:val="OrgDone"/>
          </w:rPr>
          <w:delText>DONE</w:delText>
        </w:r>
        <w:r w:rsidR="00C22B6B" w:rsidDel="00606116">
          <w:delText xml:space="preserve"> conclusion - the themes working interrelatedly</w:delText>
        </w:r>
        <w:bookmarkEnd w:id="1316"/>
      </w:del>
    </w:p>
    <w:p w14:paraId="0B03D672" w14:textId="57E79C48" w:rsidR="00453A62" w:rsidDel="00576871" w:rsidRDefault="00C22B6B">
      <w:pPr>
        <w:pStyle w:val="Textbody"/>
        <w:spacing w:line="480" w:lineRule="auto"/>
        <w:ind w:firstLine="709"/>
        <w:rPr>
          <w:del w:id="1321" w:author="Filipa  Calado" w:date="2021-11-20T09:27:00Z"/>
        </w:rPr>
        <w:pPrChange w:id="1322" w:author="Filipa  Calado" w:date="2021-11-20T09:26:00Z">
          <w:pPr>
            <w:pStyle w:val="Textbody"/>
            <w:spacing w:line="480" w:lineRule="auto"/>
          </w:pPr>
        </w:pPrChange>
      </w:pPr>
      <w:del w:id="1323" w:author="Filipa  Calado" w:date="2021-11-20T09:26:00Z">
        <w:r w:rsidDel="00576871">
          <w:delText xml:space="preserve">Together, the changes in the </w:delText>
        </w:r>
      </w:del>
      <w:del w:id="1324" w:author="Filipa  Calado" w:date="2021-11-18T21:21:00Z">
        <w:r w:rsidDel="00AB55AA">
          <w:delText>mansucript</w:delText>
        </w:r>
      </w:del>
      <w:del w:id="1325" w:author="Filipa  Calado" w:date="2021-11-20T09:26:00Z">
        <w:r w:rsidDel="00576871">
          <w:delText xml:space="preserve"> </w:delText>
        </w:r>
      </w:del>
      <w:r>
        <w:t>reinforce</w:t>
      </w:r>
      <w:ins w:id="1326" w:author="Filipa  Calado" w:date="2021-11-20T09:28:00Z">
        <w:r w:rsidR="00576871">
          <w:t>s</w:t>
        </w:r>
      </w:ins>
      <w:r>
        <w:t xml:space="preserve"> </w:t>
      </w:r>
      <w:del w:id="1327" w:author="Filipa  Calado" w:date="2021-11-20T09:28:00Z">
        <w:r w:rsidDel="00576871">
          <w:delText>the</w:delText>
        </w:r>
      </w:del>
      <w:ins w:id="1328" w:author="Filipa  Calado" w:date="2021-11-20T09:26:00Z">
        <w:r w:rsidR="00576871">
          <w:t>conclusions from the</w:t>
        </w:r>
      </w:ins>
      <w:r>
        <w:t xml:space="preserve"> </w:t>
      </w:r>
      <w:ins w:id="1329" w:author="Filipa  Calado" w:date="2021-11-20T09:26:00Z">
        <w:r w:rsidR="00576871">
          <w:t xml:space="preserve">textual </w:t>
        </w:r>
      </w:ins>
      <w:r>
        <w:t xml:space="preserve">scholarship </w:t>
      </w:r>
      <w:del w:id="1330" w:author="Filipa  Calado" w:date="2021-11-20T09:26:00Z">
        <w:r w:rsidDel="00576871">
          <w:delText>which claims</w:delText>
        </w:r>
      </w:del>
      <w:ins w:id="1331" w:author="Filipa  Calado" w:date="2021-11-20T09:26:00Z">
        <w:r w:rsidR="00576871">
          <w:t>that</w:t>
        </w:r>
      </w:ins>
      <w:r>
        <w:t xml:space="preserve"> </w:t>
      </w:r>
      <w:ins w:id="1332" w:author="Filipa  Calado" w:date="2021-11-20T09:26:00Z">
        <w:r w:rsidR="00576871">
          <w:t xml:space="preserve">claim </w:t>
        </w:r>
      </w:ins>
      <w:del w:id="1333" w:author="Filipa  Calado" w:date="2021-11-20T09:26:00Z">
        <w:r w:rsidDel="00576871">
          <w:delText xml:space="preserve">that </w:delText>
        </w:r>
      </w:del>
      <w:r>
        <w:t xml:space="preserve">Wilde diminishes the homoerotic elements </w:t>
      </w:r>
      <w:ins w:id="1334" w:author="Filipa  Calado" w:date="2021-11-20T09:27:00Z">
        <w:r w:rsidR="00576871">
          <w:t xml:space="preserve">by transforming </w:t>
        </w:r>
      </w:ins>
      <w:del w:id="1335" w:author="Filipa  Calado" w:date="2021-11-20T09:26:00Z">
        <w:r w:rsidDel="00576871">
          <w:delText xml:space="preserve">as part of a larger project to turn </w:delText>
        </w:r>
      </w:del>
      <w:r>
        <w:t xml:space="preserve">Dorian </w:t>
      </w:r>
      <w:ins w:id="1336" w:author="Filipa  Calado" w:date="2021-11-20T09:27:00Z">
        <w:r w:rsidR="00576871">
          <w:t xml:space="preserve">from an erotic </w:t>
        </w:r>
      </w:ins>
      <w:r>
        <w:t xml:space="preserve">into an aesthetic object. They achieve this goal in three ways: first, </w:t>
      </w:r>
      <w:ins w:id="1337" w:author="Filipa  Calado" w:date="2021-11-20T09:28:00Z">
        <w:r w:rsidR="00576871">
          <w:t>by easing the tension surrounding his dialogue with Lord Henry</w:t>
        </w:r>
      </w:ins>
      <w:del w:id="1338" w:author="Filipa  Calado" w:date="2021-11-20T09:28:00Z">
        <w:r w:rsidDel="00576871">
          <w:delText xml:space="preserve">by removing the </w:delText>
        </w:r>
      </w:del>
      <w:del w:id="1339" w:author="Filipa  Calado" w:date="2021-11-18T21:21:00Z">
        <w:r w:rsidDel="00AB55AA">
          <w:delText>destructuve</w:delText>
        </w:r>
      </w:del>
      <w:del w:id="1340" w:author="Filipa  Calado" w:date="2021-11-20T09:28:00Z">
        <w:r w:rsidDel="00576871">
          <w:delText xml:space="preserve"> connotations of Basil’s attachment to Dorian</w:delText>
        </w:r>
      </w:del>
      <w:r>
        <w:t xml:space="preserve">; second, </w:t>
      </w:r>
      <w:ins w:id="1341" w:author="Filipa  Calado" w:date="2021-11-20T09:28:00Z">
        <w:r w:rsidR="00585E0D">
          <w:t>by emphasizing Dorian as an ideal subject for art</w:t>
        </w:r>
      </w:ins>
      <w:del w:id="1342" w:author="Filipa  Calado" w:date="2021-11-20T09:28:00Z">
        <w:r w:rsidDel="00585E0D">
          <w:delText>by easing the tension surrounding his dialogue with Lord Henry</w:delText>
        </w:r>
      </w:del>
      <w:r>
        <w:t xml:space="preserve">; and finally, </w:t>
      </w:r>
      <w:ins w:id="1343" w:author="Filipa  Calado" w:date="2021-11-20T09:28:00Z">
        <w:r w:rsidR="00585E0D">
          <w:t>by removing the destructive connotations of Basil’s attachment to Dorian</w:t>
        </w:r>
      </w:ins>
      <w:del w:id="1344" w:author="Filipa  Calado" w:date="2021-11-20T09:28:00Z">
        <w:r w:rsidDel="00585E0D">
          <w:delText>by emphasizing Dorian as an ideal subject for art</w:delText>
        </w:r>
      </w:del>
      <w:r>
        <w:t>.</w:t>
      </w:r>
      <w:ins w:id="1345" w:author="Filipa  Calado" w:date="2021-11-20T09:27:00Z">
        <w:r w:rsidR="00576871">
          <w:t xml:space="preserve"> On </w:t>
        </w:r>
      </w:ins>
      <w:ins w:id="1346" w:author="Filipa  Calado" w:date="2021-11-20T09:29:00Z">
        <w:r w:rsidR="00585E0D">
          <w:t>a deeper</w:t>
        </w:r>
      </w:ins>
      <w:ins w:id="1347" w:author="Filipa  Calado" w:date="2021-11-20T09:27:00Z">
        <w:r w:rsidR="00576871">
          <w:t xml:space="preserve"> level, </w:t>
        </w:r>
      </w:ins>
    </w:p>
    <w:p w14:paraId="2D46870B" w14:textId="54615352" w:rsidR="00453A62" w:rsidRDefault="00576871">
      <w:pPr>
        <w:pStyle w:val="Textbody"/>
        <w:spacing w:line="480" w:lineRule="auto"/>
        <w:ind w:firstLine="709"/>
        <w:pPrChange w:id="1348" w:author="Filipa  Calado" w:date="2021-11-20T09:27:00Z">
          <w:pPr>
            <w:pStyle w:val="Textbody"/>
            <w:spacing w:line="480" w:lineRule="auto"/>
          </w:pPr>
        </w:pPrChange>
      </w:pPr>
      <w:ins w:id="1349" w:author="Filipa  Calado" w:date="2021-11-20T09:27:00Z">
        <w:r>
          <w:t>h</w:t>
        </w:r>
      </w:ins>
      <w:del w:id="1350" w:author="Filipa  Calado" w:date="2021-11-20T09:27:00Z">
        <w:r w:rsidR="00C22B6B" w:rsidDel="00576871">
          <w:delText>H</w:delText>
        </w:r>
      </w:del>
      <w:r w:rsidR="00C22B6B">
        <w:t xml:space="preserve">owever, this scholarship has yet to content with the </w:t>
      </w:r>
      <w:ins w:id="1351" w:author="Filipa  Calado" w:date="2021-11-20T09:27:00Z">
        <w:r>
          <w:t xml:space="preserve">complex </w:t>
        </w:r>
      </w:ins>
      <w:r w:rsidR="00C22B6B">
        <w:t xml:space="preserve">ways that Wilde's intentionality is distributed among the revisions. </w:t>
      </w:r>
      <w:ins w:id="1352" w:author="Filipa  Calado" w:date="2021-11-20T09:27:00Z">
        <w:r>
          <w:t xml:space="preserve">The TEI reveals that </w:t>
        </w:r>
      </w:ins>
      <w:del w:id="1353" w:author="Filipa  Calado" w:date="2021-11-20T09:27:00Z">
        <w:r w:rsidR="00C22B6B" w:rsidDel="00576871">
          <w:delText>T</w:delText>
        </w:r>
      </w:del>
      <w:ins w:id="1354" w:author="Filipa  Calado" w:date="2021-11-20T09:27:00Z">
        <w:r>
          <w:t>t</w:t>
        </w:r>
      </w:ins>
      <w:r w:rsidR="00C22B6B">
        <w:t xml:space="preserve">he themes of intimacy, beauty, passion, and fatality operate in </w:t>
      </w:r>
      <w:del w:id="1355" w:author="Filipa  Calado" w:date="2021-11-20T09:31:00Z">
        <w:r w:rsidR="00C22B6B" w:rsidDel="00585E0D">
          <w:delText xml:space="preserve">complicated </w:delText>
        </w:r>
      </w:del>
      <w:ins w:id="1356" w:author="Filipa  Calado" w:date="2021-11-20T09:31:00Z">
        <w:r w:rsidR="00585E0D">
          <w:t xml:space="preserve">intransigent or inscrutable </w:t>
        </w:r>
      </w:ins>
      <w:r w:rsidR="00C22B6B">
        <w:t xml:space="preserve">ways: at times they are plural, co-existing within a single line of text; more often, they are inextricable, with one enabling the other, like intimacy and passion which enable fatality; at other times they enfold one within the other, encompassing a plurality of intentions. The TEI, which requires strict disambiguation, </w:t>
      </w:r>
      <w:del w:id="1357" w:author="Filipa  Calado" w:date="2021-11-20T09:32:00Z">
        <w:r w:rsidR="00C22B6B" w:rsidDel="00585E0D">
          <w:delText xml:space="preserve">works to </w:delText>
        </w:r>
      </w:del>
      <w:r w:rsidR="00C22B6B">
        <w:t>surface</w:t>
      </w:r>
      <w:ins w:id="1358" w:author="Filipa  Calado" w:date="2021-11-20T09:32:00Z">
        <w:r w:rsidR="00585E0D">
          <w:t>s</w:t>
        </w:r>
      </w:ins>
      <w:r w:rsidR="00C22B6B">
        <w:t xml:space="preserve"> how these themes are working together in ways that cannot be captured by </w:t>
      </w:r>
      <w:del w:id="1359" w:author="Filipa  Calado" w:date="2021-11-20T09:32:00Z">
        <w:r w:rsidR="00C22B6B" w:rsidDel="00585E0D">
          <w:delText xml:space="preserve">the </w:delText>
        </w:r>
      </w:del>
      <w:ins w:id="1360" w:author="Filipa  Calado" w:date="2021-11-20T09:32:00Z">
        <w:r w:rsidR="00585E0D">
          <w:t xml:space="preserve">its </w:t>
        </w:r>
      </w:ins>
      <w:r w:rsidR="00C22B6B">
        <w:t xml:space="preserve">markup. </w:t>
      </w:r>
      <w:del w:id="1361" w:author="Filipa  Calado" w:date="2021-11-20T09:33:00Z">
        <w:r w:rsidR="00C22B6B" w:rsidDel="00585E0D">
          <w:delText xml:space="preserve">Besides </w:delText>
        </w:r>
      </w:del>
      <w:del w:id="1362" w:author="Filipa  Calado" w:date="2021-11-20T09:32:00Z">
        <w:r w:rsidR="00C22B6B" w:rsidDel="00585E0D">
          <w:delText xml:space="preserve">registering </w:delText>
        </w:r>
      </w:del>
      <w:del w:id="1363" w:author="Filipa  Calado" w:date="2021-11-20T09:33:00Z">
        <w:r w:rsidR="00C22B6B" w:rsidDel="00585E0D">
          <w:delText xml:space="preserve">the indistinctness of the themes, </w:delText>
        </w:r>
      </w:del>
      <w:del w:id="1364" w:author="Filipa  Calado" w:date="2021-11-20T09:32:00Z">
        <w:r w:rsidR="00C22B6B" w:rsidDel="00585E0D">
          <w:delText xml:space="preserve">the TEI also registers the inconsistency of the strokes. In many cases, </w:delText>
        </w:r>
      </w:del>
      <w:del w:id="1365" w:author="Filipa  Calado" w:date="2021-11-20T09:33:00Z">
        <w:r w:rsidR="00C22B6B" w:rsidDel="00585E0D">
          <w:delText>the number of strokes appears to have an arbitrary relation to the theme of revision. There can be multiple strokes for seemingly innocuous changes, like from "said" to "cried" (p. 8). Or, there can be single strokes for some of the more fatalistic revisions, like the line "I would never leave him till either he or I were dead" (p. 12). In such cases, the strokes appear to have an arbitrary relationship to the content of the revisions.</w:delText>
        </w:r>
      </w:del>
    </w:p>
    <w:p w14:paraId="05B76A3F" w14:textId="77777777" w:rsidR="00453A62" w:rsidRDefault="00C22B6B">
      <w:pPr>
        <w:pStyle w:val="Heading2"/>
        <w:numPr>
          <w:ilvl w:val="0"/>
          <w:numId w:val="0"/>
        </w:numPr>
        <w:ind w:left="576" w:hanging="576"/>
        <w:pPrChange w:id="1366" w:author="Filipa  Calado" w:date="2021-11-20T09:33:00Z">
          <w:pPr>
            <w:pStyle w:val="Heading2"/>
          </w:pPr>
        </w:pPrChange>
      </w:pPr>
      <w:bookmarkStart w:id="1367" w:name="org517574b"/>
      <w:bookmarkStart w:id="1368" w:name="OrgXref.org517574b"/>
      <w:bookmarkEnd w:id="1367"/>
      <w:r>
        <w:t>Conclusion: Toward A Queer Form</w:t>
      </w:r>
      <w:bookmarkEnd w:id="1368"/>
    </w:p>
    <w:p w14:paraId="68739DAB" w14:textId="2E430DF6" w:rsidR="00453A62" w:rsidDel="00585E0D" w:rsidRDefault="00C22B6B">
      <w:pPr>
        <w:pStyle w:val="Textbody"/>
        <w:spacing w:line="480" w:lineRule="auto"/>
        <w:ind w:firstLine="576"/>
        <w:rPr>
          <w:del w:id="1369" w:author="Filipa  Calado" w:date="2021-11-20T09:36:00Z"/>
        </w:rPr>
        <w:pPrChange w:id="1370" w:author="Filipa  Calado" w:date="2021-11-20T09:33:00Z">
          <w:pPr>
            <w:pStyle w:val="Textbody"/>
            <w:spacing w:line="480" w:lineRule="auto"/>
          </w:pPr>
        </w:pPrChange>
      </w:pPr>
      <w:r>
        <w:t xml:space="preserve">To resolve some of the inconsistences with the strokes and themes in this section, one might employ more precise qualitative markers such as "tension" in addition to "intimacy," or "ardor" and "devotion," in addition to "passion," for example. But such tagging would dilute the analytical utility of the TEI, which is meant to be decisive rather than exhaustive. </w:t>
      </w:r>
      <w:del w:id="1371" w:author="Filipa  Calado" w:date="2021-11-20T09:36:00Z">
        <w:r w:rsidDel="00585E0D">
          <w:delText>Additionally, the more diverse the tags, the less possibility of finding connections between them.</w:delText>
        </w:r>
      </w:del>
    </w:p>
    <w:p w14:paraId="36749E76" w14:textId="1D991ADC" w:rsidR="00453A62" w:rsidRDefault="00C22B6B">
      <w:pPr>
        <w:pStyle w:val="Textbody"/>
        <w:spacing w:line="480" w:lineRule="auto"/>
        <w:ind w:firstLine="576"/>
        <w:pPrChange w:id="1372" w:author="Filipa  Calado" w:date="2021-11-20T09:39:00Z">
          <w:pPr>
            <w:pStyle w:val="Textbody"/>
            <w:spacing w:line="480" w:lineRule="auto"/>
          </w:pPr>
        </w:pPrChange>
      </w:pPr>
      <w:r>
        <w:t>Additionally, remembering Heather Love</w:t>
      </w:r>
      <w:ins w:id="1373" w:author="Filipa  Calado" w:date="2021-11-20T09:37:00Z">
        <w:r w:rsidR="00585E0D">
          <w:t xml:space="preserve">, </w:t>
        </w:r>
      </w:ins>
      <w:del w:id="1374" w:author="Filipa  Calado" w:date="2021-11-20T09:37:00Z">
        <w:r w:rsidDel="00585E0D">
          <w:delText>'s characterization of qu</w:delText>
        </w:r>
      </w:del>
      <w:ins w:id="1375" w:author="Filipa  Calado" w:date="2021-11-20T09:37:00Z">
        <w:r w:rsidR="00585E0D">
          <w:t>qu</w:t>
        </w:r>
      </w:ins>
      <w:r>
        <w:t xml:space="preserve">eerness </w:t>
      </w:r>
      <w:ins w:id="1376" w:author="Filipa  Calado" w:date="2021-11-20T09:37:00Z">
        <w:r w:rsidR="00585E0D">
          <w:t>will be</w:t>
        </w:r>
      </w:ins>
      <w:del w:id="1377" w:author="Filipa  Calado" w:date="2021-11-20T09:37:00Z">
        <w:r w:rsidDel="00585E0D">
          <w:delText>as</w:delText>
        </w:r>
      </w:del>
      <w:r>
        <w:t xml:space="preserve"> "always bound up with loss,"</w:t>
      </w:r>
      <w:ins w:id="1378" w:author="Filipa  Calado" w:date="2021-11-20T09:37:00Z">
        <w:r w:rsidR="00585E0D">
          <w:t xml:space="preserve"> and</w:t>
        </w:r>
      </w:ins>
      <w:r>
        <w:t xml:space="preserve"> the attempt to "rescue" or "recover" </w:t>
      </w:r>
      <w:del w:id="1379" w:author="Filipa  Calado" w:date="2021-11-20T09:37:00Z">
        <w:r w:rsidDel="00585E0D">
          <w:delText>certain textual elements</w:delText>
        </w:r>
      </w:del>
      <w:ins w:id="1380" w:author="Filipa  Calado" w:date="2021-11-20T09:37:00Z">
        <w:r w:rsidR="00585E0D">
          <w:t>it</w:t>
        </w:r>
      </w:ins>
      <w:r>
        <w:t xml:space="preserve"> will only lead to inevitable failure (2009, p. 51). </w:t>
      </w:r>
      <w:ins w:id="1381" w:author="Filipa  Calado" w:date="2021-11-20T09:37:00Z">
        <w:r w:rsidR="00585E0D">
          <w:t xml:space="preserve">The </w:t>
        </w:r>
      </w:ins>
      <w:r>
        <w:t xml:space="preserve">TEI enables an approach toward </w:t>
      </w:r>
      <w:r>
        <w:lastRenderedPageBreak/>
        <w:t xml:space="preserve">queerness as something not to be resolved, but something to be produced. By encouraging encoders to impose a level of fixity on the text, TEI allows them to discover exactly where queerness eludes containment. This computational constraint of the TEI is an </w:t>
      </w:r>
      <w:del w:id="1382" w:author="Filipa  Calado" w:date="2021-11-20T09:38:00Z">
        <w:r w:rsidRPr="00585E0D" w:rsidDel="00585E0D">
          <w:rPr>
            <w:i/>
            <w:iCs/>
            <w:rPrChange w:id="1383" w:author="Filipa  Calado" w:date="2021-11-20T09:38:00Z">
              <w:rPr/>
            </w:rPrChange>
          </w:rPr>
          <w:delText>enabling</w:delText>
        </w:r>
        <w:r w:rsidDel="00585E0D">
          <w:delText xml:space="preserve"> </w:delText>
        </w:r>
      </w:del>
      <w:ins w:id="1384" w:author="Filipa  Calado" w:date="2021-11-20T09:38:00Z">
        <w:r w:rsidR="00585E0D">
          <w:rPr>
            <w:i/>
            <w:iCs/>
          </w:rPr>
          <w:t xml:space="preserve">enabling </w:t>
        </w:r>
        <w:r w:rsidR="00585E0D">
          <w:t>one</w:t>
        </w:r>
      </w:ins>
      <w:del w:id="1385" w:author="Filipa  Calado" w:date="2021-11-20T09:38:00Z">
        <w:r w:rsidDel="00585E0D">
          <w:delText>constraint–</w:delText>
        </w:r>
      </w:del>
      <w:ins w:id="1386" w:author="Filipa  Calado" w:date="2021-11-20T09:38:00Z">
        <w:r w:rsidR="00585E0D">
          <w:t xml:space="preserve">: by </w:t>
        </w:r>
      </w:ins>
      <w:del w:id="1387" w:author="Filipa  Calado" w:date="2021-11-20T09:38:00Z">
        <w:r w:rsidDel="00336FE0">
          <w:delText xml:space="preserve">producing </w:delText>
        </w:r>
      </w:del>
      <w:ins w:id="1388" w:author="Filipa  Calado" w:date="2021-11-20T09:38:00Z">
        <w:r w:rsidR="00336FE0">
          <w:t>surfacing mome</w:t>
        </w:r>
      </w:ins>
      <w:ins w:id="1389" w:author="Filipa  Calado" w:date="2021-11-20T09:39:00Z">
        <w:r w:rsidR="00336FE0">
          <w:t>nts of</w:t>
        </w:r>
      </w:ins>
      <w:del w:id="1390" w:author="Filipa  Calado" w:date="2021-11-20T09:39:00Z">
        <w:r w:rsidDel="00336FE0">
          <w:delText>a</w:delText>
        </w:r>
      </w:del>
      <w:r>
        <w:t xml:space="preserve"> failed disambiguation, the TEI reinforces the encoder as the one who ascribes semantic value to Wilde's revisions. This </w:t>
      </w:r>
      <w:ins w:id="1391" w:author="Filipa  Calado" w:date="2021-11-20T09:39:00Z">
        <w:r w:rsidR="00336FE0">
          <w:t xml:space="preserve">failed disambiguation </w:t>
        </w:r>
      </w:ins>
      <w:r>
        <w:t xml:space="preserve">is </w:t>
      </w:r>
      <w:ins w:id="1392" w:author="Filipa  Calado" w:date="2021-11-20T09:40:00Z">
        <w:r w:rsidR="00336FE0">
          <w:t xml:space="preserve">perhaps </w:t>
        </w:r>
      </w:ins>
      <w:del w:id="1393" w:author="Filipa  Calado" w:date="2021-11-20T09:39:00Z">
        <w:r w:rsidDel="00336FE0">
          <w:delText>perhaps</w:delText>
        </w:r>
      </w:del>
      <w:ins w:id="1394" w:author="Filipa  Calado" w:date="2021-11-20T09:39:00Z">
        <w:r w:rsidR="00336FE0">
          <w:t>also</w:t>
        </w:r>
      </w:ins>
      <w:r>
        <w:t xml:space="preserve"> an ironic disambiguation</w:t>
      </w:r>
      <w:del w:id="1395" w:author="Filipa  Calado" w:date="2021-11-20T09:39:00Z">
        <w:r w:rsidDel="00336FE0">
          <w:delText xml:space="preserve">: </w:delText>
        </w:r>
      </w:del>
      <w:ins w:id="1396" w:author="Filipa  Calado" w:date="2021-11-20T09:39:00Z">
        <w:r w:rsidR="00336FE0">
          <w:t>—</w:t>
        </w:r>
      </w:ins>
      <w:r>
        <w:t>the practice of pinning something down only to realize that such intelligibility is impossible.</w:t>
      </w:r>
    </w:p>
    <w:p w14:paraId="32EFD994" w14:textId="7A92BC4C" w:rsidR="00453A62" w:rsidRDefault="00336FE0">
      <w:pPr>
        <w:pStyle w:val="Textbody"/>
        <w:spacing w:line="480" w:lineRule="auto"/>
        <w:ind w:firstLine="576"/>
        <w:pPrChange w:id="1397" w:author="Filipa  Calado" w:date="2021-11-20T09:43:00Z">
          <w:pPr>
            <w:pStyle w:val="Textbody"/>
            <w:spacing w:line="480" w:lineRule="auto"/>
          </w:pPr>
        </w:pPrChange>
      </w:pPr>
      <w:ins w:id="1398" w:author="Filipa  Calado" w:date="2021-11-20T09:40:00Z">
        <w:r>
          <w:t xml:space="preserve">Accordingly, </w:t>
        </w:r>
      </w:ins>
      <w:del w:id="1399" w:author="Filipa  Calado" w:date="2021-11-20T09:40:00Z">
        <w:r w:rsidR="00C22B6B" w:rsidDel="00336FE0">
          <w:delText>That being said, I have tried</w:delText>
        </w:r>
      </w:del>
      <w:ins w:id="1400" w:author="Filipa  Calado" w:date="2021-11-20T09:40:00Z">
        <w:r>
          <w:t xml:space="preserve">this practice in “queer encoding” </w:t>
        </w:r>
      </w:ins>
      <w:ins w:id="1401" w:author="Filipa  Calado" w:date="2021-11-20T09:41:00Z">
        <w:r>
          <w:t xml:space="preserve">does not attempt to resolve the </w:t>
        </w:r>
      </w:ins>
      <w:ins w:id="1402" w:author="Filipa  Calado" w:date="2021-11-20T09:42:00Z">
        <w:r>
          <w:t>question of Wilde’s revisions</w:t>
        </w:r>
      </w:ins>
      <w:ins w:id="1403" w:author="Filipa  Calado" w:date="2021-11-20T09:41:00Z">
        <w:r>
          <w:t xml:space="preserve">, but </w:t>
        </w:r>
      </w:ins>
      <w:ins w:id="1404" w:author="Filipa  Calado" w:date="2021-11-20T09:40:00Z">
        <w:r>
          <w:t>tags</w:t>
        </w:r>
      </w:ins>
      <w:del w:id="1405" w:author="Filipa  Calado" w:date="2021-11-20T09:40:00Z">
        <w:r w:rsidR="00C22B6B" w:rsidDel="00336FE0">
          <w:delText xml:space="preserve"> to tag</w:delText>
        </w:r>
      </w:del>
      <w:r w:rsidR="00C22B6B">
        <w:t xml:space="preserve"> the homoerotic elements in such a way that allows them to retain some of their elusiveness</w:t>
      </w:r>
      <w:del w:id="1406" w:author="Filipa  Calado" w:date="2021-11-20T09:41:00Z">
        <w:r w:rsidR="00C22B6B" w:rsidDel="00336FE0">
          <w:delText>, without attempting to resolve them into something more intelligible</w:delText>
        </w:r>
      </w:del>
      <w:r w:rsidR="00C22B6B">
        <w:t xml:space="preserve">. The TEI has been productive precisely because it requires the encoder to construct labels for things which, ultimately, cannot be recovered. </w:t>
      </w:r>
      <w:del w:id="1407" w:author="Filipa  Calado" w:date="2021-11-20T09:43:00Z">
        <w:r w:rsidR="00C22B6B" w:rsidDel="00336FE0">
          <w:delText xml:space="preserve">Moving forward, </w:delText>
        </w:r>
      </w:del>
      <w:del w:id="1408" w:author="Filipa  Calado" w:date="2021-11-20T09:42:00Z">
        <w:r w:rsidR="00C22B6B" w:rsidDel="00336FE0">
          <w:delText xml:space="preserve">we </w:delText>
        </w:r>
      </w:del>
      <w:ins w:id="1409" w:author="Filipa  Calado" w:date="2021-11-20T09:43:00Z">
        <w:r>
          <w:t>One</w:t>
        </w:r>
      </w:ins>
      <w:ins w:id="1410" w:author="Filipa  Calado" w:date="2021-11-20T09:42:00Z">
        <w:r>
          <w:t xml:space="preserve"> </w:t>
        </w:r>
      </w:ins>
      <w:del w:id="1411" w:author="Filipa  Calado" w:date="2021-11-20T09:43:00Z">
        <w:r w:rsidR="00C22B6B" w:rsidDel="00336FE0">
          <w:delText xml:space="preserve">might </w:delText>
        </w:r>
      </w:del>
      <w:del w:id="1412" w:author="Filipa  Calado" w:date="2021-11-20T09:42:00Z">
        <w:r w:rsidR="00C22B6B" w:rsidDel="00336FE0">
          <w:delText xml:space="preserve">look </w:delText>
        </w:r>
      </w:del>
      <w:ins w:id="1413" w:author="Filipa  Calado" w:date="2021-11-20T09:42:00Z">
        <w:r>
          <w:t>examine</w:t>
        </w:r>
      </w:ins>
      <w:ins w:id="1414" w:author="Filipa  Calado" w:date="2021-11-20T09:43:00Z">
        <w:r>
          <w:t>s</w:t>
        </w:r>
      </w:ins>
      <w:ins w:id="1415" w:author="Filipa  Calado" w:date="2021-11-20T09:42:00Z">
        <w:r>
          <w:t xml:space="preserve"> </w:t>
        </w:r>
      </w:ins>
      <w:ins w:id="1416" w:author="Filipa  Calado" w:date="2021-11-20T09:43:00Z">
        <w:r>
          <w:t xml:space="preserve">the </w:t>
        </w:r>
      </w:ins>
      <w:del w:id="1417" w:author="Filipa  Calado" w:date="2021-11-20T09:43:00Z">
        <w:r w:rsidR="00C22B6B" w:rsidDel="00336FE0">
          <w:delText xml:space="preserve">at </w:delText>
        </w:r>
      </w:del>
      <w:r w:rsidR="00C22B6B">
        <w:t xml:space="preserve">formalizations produced by this TEI schema not for what it reveals about Wilde's intentions, but for how </w:t>
      </w:r>
      <w:del w:id="1418" w:author="Filipa  Calado" w:date="2021-11-20T09:43:00Z">
        <w:r w:rsidR="00C22B6B" w:rsidDel="00336FE0">
          <w:delText xml:space="preserve">ti </w:delText>
        </w:r>
      </w:del>
      <w:ins w:id="1419" w:author="Filipa  Calado" w:date="2021-11-20T09:43:00Z">
        <w:r>
          <w:t xml:space="preserve">it </w:t>
        </w:r>
      </w:ins>
      <w:r w:rsidR="00C22B6B">
        <w:t xml:space="preserve">releases potential readings of his composition history. Keeping a critical awareness of the TEI limitations, one </w:t>
      </w:r>
      <w:del w:id="1420" w:author="Filipa  Calado" w:date="2021-11-20T09:43:00Z">
        <w:r w:rsidR="00C22B6B" w:rsidDel="00336FE0">
          <w:delText xml:space="preserve">might </w:delText>
        </w:r>
      </w:del>
      <w:ins w:id="1421" w:author="Filipa  Calado" w:date="2021-11-20T09:43:00Z">
        <w:r>
          <w:t xml:space="preserve">may </w:t>
        </w:r>
      </w:ins>
      <w:r w:rsidR="00C22B6B">
        <w:t>use the tool to mark and visualize</w:t>
      </w:r>
      <w:ins w:id="1422" w:author="Filipa  Calado" w:date="2021-11-20T09:44:00Z">
        <w:r>
          <w:t xml:space="preserve"> its</w:t>
        </w:r>
      </w:ins>
      <w:r w:rsidR="00C22B6B">
        <w:t xml:space="preserve"> </w:t>
      </w:r>
      <w:r w:rsidR="00C22B6B">
        <w:rPr>
          <w:rStyle w:val="Emphasis"/>
        </w:rPr>
        <w:t>queer form</w:t>
      </w:r>
      <w:ins w:id="1423" w:author="Filipa  Calado" w:date="2021-11-20T09:43:00Z">
        <w:r>
          <w:t>—</w:t>
        </w:r>
      </w:ins>
      <w:del w:id="1424" w:author="Filipa  Calado" w:date="2021-11-20T09:43:00Z">
        <w:r w:rsidR="00C22B6B" w:rsidDel="00336FE0">
          <w:delText xml:space="preserve">, </w:delText>
        </w:r>
      </w:del>
      <w:del w:id="1425" w:author="Filipa  Calado" w:date="2021-11-20T09:44:00Z">
        <w:r w:rsidR="00C22B6B" w:rsidDel="00336FE0">
          <w:delText xml:space="preserve">particularly </w:delText>
        </w:r>
      </w:del>
      <w:r w:rsidR="00C22B6B">
        <w:t xml:space="preserve">the elusive affects, repressed desires, and other coded elements of queerness within this text. </w:t>
      </w:r>
      <w:del w:id="1426" w:author="Filipa  Calado" w:date="2021-11-20T09:44:00Z">
        <w:r w:rsidR="00C22B6B" w:rsidDel="00336FE0">
          <w:delText>When grappling with the strict structure of the TEI, r</w:delText>
        </w:r>
      </w:del>
      <w:del w:id="1427" w:author="Filipa  Calado" w:date="2021-11-20T09:47:00Z">
        <w:r w:rsidR="00C22B6B" w:rsidDel="00336FE0">
          <w:delText>unning up against what</w:delText>
        </w:r>
      </w:del>
      <w:del w:id="1428" w:author="Filipa  Calado" w:date="2021-11-20T09:44:00Z">
        <w:r w:rsidR="00C22B6B" w:rsidDel="00336FE0">
          <w:delText xml:space="preserve"> can and</w:delText>
        </w:r>
      </w:del>
      <w:del w:id="1429" w:author="Filipa  Calado" w:date="2021-11-20T09:47:00Z">
        <w:r w:rsidR="00C22B6B" w:rsidDel="00336FE0">
          <w:delText xml:space="preserve"> cannot be encoded</w:delText>
        </w:r>
      </w:del>
      <w:ins w:id="1430" w:author="Filipa  Calado" w:date="2021-11-20T09:47:00Z">
        <w:r>
          <w:t>The</w:t>
        </w:r>
      </w:ins>
      <w:ins w:id="1431" w:author="Filipa  Calado" w:date="2021-11-20T09:45:00Z">
        <w:r>
          <w:t xml:space="preserve"> TEI </w:t>
        </w:r>
      </w:ins>
      <w:ins w:id="1432" w:author="Filipa  Calado" w:date="2021-11-20T09:44:00Z">
        <w:r>
          <w:t xml:space="preserve">confronts one with </w:t>
        </w:r>
      </w:ins>
      <w:ins w:id="1433" w:author="Filipa  Calado" w:date="2021-11-20T09:46:00Z">
        <w:r>
          <w:t xml:space="preserve">precisely </w:t>
        </w:r>
      </w:ins>
      <w:ins w:id="1434" w:author="Filipa  Calado" w:date="2021-11-20T09:47:00Z">
        <w:r>
          <w:t xml:space="preserve">that </w:t>
        </w:r>
      </w:ins>
      <w:ins w:id="1435" w:author="Filipa  Calado" w:date="2021-11-20T09:45:00Z">
        <w:r>
          <w:t xml:space="preserve">which </w:t>
        </w:r>
      </w:ins>
      <w:del w:id="1436" w:author="Filipa  Calado" w:date="2021-11-20T09:44:00Z">
        <w:r w:rsidR="00C22B6B" w:rsidDel="00336FE0">
          <w:delText xml:space="preserve">, one recognizes what </w:delText>
        </w:r>
      </w:del>
      <w:r w:rsidR="00C22B6B">
        <w:t xml:space="preserve">escapes or eludes our structures for </w:t>
      </w:r>
      <w:del w:id="1437" w:author="Filipa  Calado" w:date="2021-11-20T09:46:00Z">
        <w:r w:rsidR="00C22B6B" w:rsidDel="00336FE0">
          <w:delText xml:space="preserve">understanding </w:delText>
        </w:r>
      </w:del>
      <w:ins w:id="1438" w:author="Filipa  Calado" w:date="2021-11-20T09:46:00Z">
        <w:r>
          <w:t xml:space="preserve">knowing </w:t>
        </w:r>
      </w:ins>
      <w:del w:id="1439" w:author="Filipa  Calado" w:date="2021-11-20T09:45:00Z">
        <w:r w:rsidR="00C22B6B" w:rsidDel="00336FE0">
          <w:delText xml:space="preserve">and analyzing </w:delText>
        </w:r>
      </w:del>
      <w:r w:rsidR="00C22B6B">
        <w:t>queerness</w:t>
      </w:r>
      <w:ins w:id="1440" w:author="Filipa  Calado" w:date="2021-11-20T09:46:00Z">
        <w:r>
          <w:t>, in order</w:t>
        </w:r>
      </w:ins>
      <w:r w:rsidR="00C22B6B">
        <w:t xml:space="preserve"> to </w:t>
      </w:r>
      <w:del w:id="1441" w:author="Filipa  Calado" w:date="2021-11-20T09:45:00Z">
        <w:r w:rsidR="00C22B6B" w:rsidDel="00336FE0">
          <w:delText>understand</w:delText>
        </w:r>
      </w:del>
      <w:ins w:id="1442" w:author="Filipa  Calado" w:date="2021-11-20T09:46:00Z">
        <w:r>
          <w:t>suggest</w:t>
        </w:r>
      </w:ins>
      <w:r w:rsidR="00C22B6B">
        <w:t>, without</w:t>
      </w:r>
      <w:del w:id="1443" w:author="Filipa  Calado" w:date="2021-11-20T09:46:00Z">
        <w:r w:rsidR="00C22B6B" w:rsidDel="00336FE0">
          <w:delText xml:space="preserve"> </w:delText>
        </w:r>
      </w:del>
      <w:ins w:id="1444" w:author="Filipa  Calado" w:date="2021-11-20T09:46:00Z">
        <w:r>
          <w:t xml:space="preserve"> fully </w:t>
        </w:r>
      </w:ins>
      <w:ins w:id="1445" w:author="Filipa  Calado" w:date="2021-11-20T09:47:00Z">
        <w:r>
          <w:t>grasping</w:t>
        </w:r>
      </w:ins>
      <w:del w:id="1446" w:author="Filipa  Calado" w:date="2021-11-20T09:46:00Z">
        <w:r w:rsidR="00C22B6B" w:rsidDel="00336FE0">
          <w:delText>resolving</w:delText>
        </w:r>
      </w:del>
      <w:r w:rsidR="00C22B6B">
        <w:t>, new forms of queerness.</w:t>
      </w:r>
    </w:p>
    <w:p w14:paraId="367ACBE6" w14:textId="6A4EA159" w:rsidR="00453A62" w:rsidDel="00336FE0" w:rsidRDefault="00C22B6B" w:rsidP="00576871">
      <w:pPr>
        <w:pStyle w:val="Heading1"/>
        <w:numPr>
          <w:ilvl w:val="0"/>
          <w:numId w:val="0"/>
        </w:numPr>
        <w:ind w:left="432" w:hanging="432"/>
        <w:rPr>
          <w:del w:id="1447" w:author="Filipa  Calado" w:date="2021-11-20T09:24:00Z"/>
        </w:rPr>
      </w:pPr>
      <w:bookmarkStart w:id="1448" w:name="org347bbf2"/>
      <w:bookmarkStart w:id="1449" w:name="OrgXref.org347bbf2"/>
      <w:bookmarkEnd w:id="1448"/>
      <w:del w:id="1450" w:author="Filipa  Calado" w:date="2021-11-20T09:24:00Z">
        <w:r w:rsidDel="00576871">
          <w:delText>commands</w:delText>
        </w:r>
        <w:bookmarkEnd w:id="1449"/>
      </w:del>
    </w:p>
    <w:p w14:paraId="6590C958" w14:textId="7E891207" w:rsidR="00336FE0" w:rsidRDefault="00336FE0" w:rsidP="00336FE0">
      <w:pPr>
        <w:pStyle w:val="Textbody"/>
        <w:rPr>
          <w:ins w:id="1451" w:author="Filipa  Calado" w:date="2021-11-20T09:47:00Z"/>
        </w:rPr>
      </w:pPr>
    </w:p>
    <w:p w14:paraId="6B85874F" w14:textId="7CA4C9C5" w:rsidR="00336FE0" w:rsidRDefault="00336FE0" w:rsidP="00336FE0">
      <w:pPr>
        <w:pStyle w:val="Textbody"/>
        <w:rPr>
          <w:ins w:id="1452" w:author="Filipa  Calado" w:date="2021-11-20T09:47:00Z"/>
        </w:rPr>
      </w:pPr>
    </w:p>
    <w:p w14:paraId="58DD964E" w14:textId="47DC2566" w:rsidR="00336FE0" w:rsidRDefault="00336FE0" w:rsidP="00336FE0">
      <w:pPr>
        <w:pStyle w:val="Textbody"/>
        <w:rPr>
          <w:ins w:id="1453" w:author="Filipa  Calado" w:date="2021-11-20T09:47:00Z"/>
        </w:rPr>
      </w:pPr>
    </w:p>
    <w:p w14:paraId="63938595" w14:textId="2D788291" w:rsidR="00336FE0" w:rsidRDefault="00336FE0" w:rsidP="00336FE0">
      <w:pPr>
        <w:pStyle w:val="Textbody"/>
        <w:rPr>
          <w:ins w:id="1454" w:author="Filipa  Calado" w:date="2021-11-20T09:47:00Z"/>
        </w:rPr>
      </w:pPr>
    </w:p>
    <w:p w14:paraId="0335BB90" w14:textId="3F693058" w:rsidR="00336FE0" w:rsidRDefault="00336FE0" w:rsidP="00336FE0">
      <w:pPr>
        <w:pStyle w:val="Textbody"/>
        <w:rPr>
          <w:ins w:id="1455" w:author="Filipa  Calado" w:date="2021-11-20T09:47:00Z"/>
        </w:rPr>
      </w:pPr>
    </w:p>
    <w:p w14:paraId="4170802E" w14:textId="13F237E2" w:rsidR="00336FE0" w:rsidRDefault="00336FE0" w:rsidP="00336FE0">
      <w:pPr>
        <w:pStyle w:val="Textbody"/>
        <w:rPr>
          <w:ins w:id="1456" w:author="Filipa  Calado" w:date="2021-11-20T09:47:00Z"/>
        </w:rPr>
      </w:pPr>
    </w:p>
    <w:p w14:paraId="4E56A467" w14:textId="6CEDF24F" w:rsidR="00336FE0" w:rsidRDefault="00336FE0" w:rsidP="00336FE0">
      <w:pPr>
        <w:pStyle w:val="Textbody"/>
        <w:rPr>
          <w:ins w:id="1457" w:author="Filipa  Calado" w:date="2021-11-20T09:47:00Z"/>
        </w:rPr>
      </w:pPr>
    </w:p>
    <w:p w14:paraId="7F75BA4E" w14:textId="62793B0B" w:rsidR="00336FE0" w:rsidRDefault="00336FE0" w:rsidP="00336FE0">
      <w:pPr>
        <w:pStyle w:val="Textbody"/>
        <w:rPr>
          <w:ins w:id="1458" w:author="Filipa  Calado" w:date="2021-11-20T09:47:00Z"/>
        </w:rPr>
      </w:pPr>
    </w:p>
    <w:p w14:paraId="5FDB06D0" w14:textId="2F9CE979" w:rsidR="00336FE0" w:rsidRDefault="00336FE0" w:rsidP="00336FE0">
      <w:pPr>
        <w:pStyle w:val="Textbody"/>
        <w:rPr>
          <w:ins w:id="1459" w:author="Filipa  Calado" w:date="2021-12-02T13:27:00Z"/>
        </w:rPr>
      </w:pPr>
    </w:p>
    <w:p w14:paraId="31B59E40" w14:textId="1F84C82E" w:rsidR="00E10387" w:rsidRDefault="00E10387" w:rsidP="00336FE0">
      <w:pPr>
        <w:pStyle w:val="Textbody"/>
        <w:rPr>
          <w:ins w:id="1460" w:author="Filipa  Calado" w:date="2021-12-02T13:27:00Z"/>
        </w:rPr>
      </w:pPr>
    </w:p>
    <w:p w14:paraId="440058C3" w14:textId="5C5A18B0" w:rsidR="00E10387" w:rsidRDefault="00E10387" w:rsidP="00336FE0">
      <w:pPr>
        <w:pStyle w:val="Textbody"/>
        <w:rPr>
          <w:ins w:id="1461" w:author="Filipa  Calado" w:date="2021-12-02T13:27:00Z"/>
        </w:rPr>
      </w:pPr>
    </w:p>
    <w:p w14:paraId="07720EB4" w14:textId="3DAABF0C" w:rsidR="00E10387" w:rsidRDefault="00E10387" w:rsidP="00336FE0">
      <w:pPr>
        <w:pStyle w:val="Textbody"/>
        <w:rPr>
          <w:ins w:id="1462" w:author="Filipa  Calado" w:date="2021-12-02T13:27:00Z"/>
        </w:rPr>
      </w:pPr>
    </w:p>
    <w:p w14:paraId="5A6FF6EA" w14:textId="14605AC2" w:rsidR="00E10387" w:rsidRDefault="00E10387" w:rsidP="00336FE0">
      <w:pPr>
        <w:pStyle w:val="Textbody"/>
        <w:rPr>
          <w:ins w:id="1463" w:author="Filipa  Calado" w:date="2021-12-02T13:27:00Z"/>
        </w:rPr>
      </w:pPr>
    </w:p>
    <w:p w14:paraId="4F867F98" w14:textId="75D9D01E" w:rsidR="00E10387" w:rsidRDefault="00E10387" w:rsidP="00336FE0">
      <w:pPr>
        <w:pStyle w:val="Textbody"/>
        <w:rPr>
          <w:ins w:id="1464" w:author="Filipa  Calado" w:date="2021-12-02T13:27:00Z"/>
        </w:rPr>
      </w:pPr>
    </w:p>
    <w:p w14:paraId="4012104D" w14:textId="10082820" w:rsidR="00E10387" w:rsidRDefault="00E10387" w:rsidP="00336FE0">
      <w:pPr>
        <w:pStyle w:val="Textbody"/>
        <w:rPr>
          <w:ins w:id="1465" w:author="Filipa  Calado" w:date="2021-12-02T13:27:00Z"/>
        </w:rPr>
      </w:pPr>
    </w:p>
    <w:p w14:paraId="23F81869" w14:textId="7FCD443D" w:rsidR="00E10387" w:rsidRDefault="00E10387" w:rsidP="00336FE0">
      <w:pPr>
        <w:pStyle w:val="Textbody"/>
        <w:rPr>
          <w:ins w:id="1466" w:author="Filipa  Calado" w:date="2021-12-02T13:27:00Z"/>
        </w:rPr>
      </w:pPr>
    </w:p>
    <w:p w14:paraId="00BFDF09" w14:textId="5BDC0DF2" w:rsidR="00E10387" w:rsidRDefault="00E10387" w:rsidP="00336FE0">
      <w:pPr>
        <w:pStyle w:val="Textbody"/>
        <w:rPr>
          <w:ins w:id="1467" w:author="Filipa  Calado" w:date="2021-12-02T13:27:00Z"/>
        </w:rPr>
      </w:pPr>
    </w:p>
    <w:p w14:paraId="240FE72A" w14:textId="11240AEE" w:rsidR="00E10387" w:rsidRDefault="00E10387" w:rsidP="00336FE0">
      <w:pPr>
        <w:pStyle w:val="Textbody"/>
        <w:rPr>
          <w:ins w:id="1468" w:author="Filipa  Calado" w:date="2021-12-02T13:27:00Z"/>
        </w:rPr>
      </w:pPr>
    </w:p>
    <w:p w14:paraId="2EC409AE" w14:textId="31B41B0C" w:rsidR="00E10387" w:rsidRDefault="00E10387" w:rsidP="00336FE0">
      <w:pPr>
        <w:pStyle w:val="Textbody"/>
        <w:rPr>
          <w:ins w:id="1469" w:author="Filipa  Calado" w:date="2021-12-02T13:27:00Z"/>
        </w:rPr>
      </w:pPr>
    </w:p>
    <w:p w14:paraId="657E7618" w14:textId="3F8575A6" w:rsidR="00E10387" w:rsidRDefault="00E10387" w:rsidP="00336FE0">
      <w:pPr>
        <w:pStyle w:val="Textbody"/>
        <w:rPr>
          <w:ins w:id="1470" w:author="Filipa  Calado" w:date="2021-12-02T13:27:00Z"/>
        </w:rPr>
      </w:pPr>
    </w:p>
    <w:p w14:paraId="7DFF2F9A" w14:textId="41D22008" w:rsidR="00E10387" w:rsidRDefault="00E10387" w:rsidP="00336FE0">
      <w:pPr>
        <w:pStyle w:val="Textbody"/>
        <w:rPr>
          <w:ins w:id="1471" w:author="Filipa  Calado" w:date="2021-12-02T13:27:00Z"/>
        </w:rPr>
      </w:pPr>
    </w:p>
    <w:p w14:paraId="35239AC3" w14:textId="31F50C19" w:rsidR="00E10387" w:rsidRDefault="00E10387" w:rsidP="00336FE0">
      <w:pPr>
        <w:pStyle w:val="Textbody"/>
        <w:rPr>
          <w:ins w:id="1472" w:author="Filipa  Calado" w:date="2021-12-02T13:27:00Z"/>
        </w:rPr>
      </w:pPr>
    </w:p>
    <w:p w14:paraId="20DDEC15" w14:textId="7CB6A2AA" w:rsidR="00E10387" w:rsidRDefault="00E10387" w:rsidP="00336FE0">
      <w:pPr>
        <w:pStyle w:val="Textbody"/>
        <w:rPr>
          <w:ins w:id="1473" w:author="Filipa  Calado" w:date="2021-12-02T13:27:00Z"/>
        </w:rPr>
      </w:pPr>
    </w:p>
    <w:p w14:paraId="058B4714" w14:textId="77777777" w:rsidR="00E10387" w:rsidRDefault="00E10387" w:rsidP="00336FE0">
      <w:pPr>
        <w:pStyle w:val="Textbody"/>
        <w:rPr>
          <w:ins w:id="1474" w:author="Filipa  Calado" w:date="2021-11-20T09:47:00Z"/>
        </w:rPr>
      </w:pPr>
    </w:p>
    <w:p w14:paraId="72BC6DE8" w14:textId="41D156BD" w:rsidR="00336FE0" w:rsidRDefault="00336FE0" w:rsidP="00336FE0">
      <w:pPr>
        <w:pStyle w:val="Textbody"/>
        <w:rPr>
          <w:ins w:id="1475" w:author="Filipa  Calado" w:date="2021-11-20T09:47:00Z"/>
        </w:rPr>
      </w:pPr>
    </w:p>
    <w:p w14:paraId="16F97B70" w14:textId="7C0124F1" w:rsidR="00336FE0" w:rsidRDefault="00336FE0" w:rsidP="00336FE0">
      <w:pPr>
        <w:pStyle w:val="Textbody"/>
        <w:rPr>
          <w:ins w:id="1476" w:author="Filipa  Calado" w:date="2021-11-20T09:47:00Z"/>
        </w:rPr>
      </w:pPr>
    </w:p>
    <w:p w14:paraId="52F326AA" w14:textId="551F1E00" w:rsidR="00336FE0" w:rsidRDefault="00336FE0" w:rsidP="00336FE0">
      <w:pPr>
        <w:pStyle w:val="Textbody"/>
        <w:rPr>
          <w:ins w:id="1477" w:author="Filipa  Calado" w:date="2021-11-20T09:47:00Z"/>
        </w:rPr>
      </w:pPr>
    </w:p>
    <w:p w14:paraId="25CEC277" w14:textId="77777777" w:rsidR="00336FE0" w:rsidRPr="00336FE0" w:rsidRDefault="00336FE0">
      <w:pPr>
        <w:pStyle w:val="Textbody"/>
        <w:rPr>
          <w:ins w:id="1478" w:author="Filipa  Calado" w:date="2021-11-20T09:47:00Z"/>
        </w:rPr>
        <w:pPrChange w:id="1479" w:author="Filipa  Calado" w:date="2021-11-20T09:47:00Z">
          <w:pPr>
            <w:pStyle w:val="Heading1"/>
          </w:pPr>
        </w:pPrChange>
      </w:pPr>
    </w:p>
    <w:p w14:paraId="1FECF4D3" w14:textId="04168AAA" w:rsidR="00453A62" w:rsidDel="00576871" w:rsidRDefault="00C22B6B">
      <w:pPr>
        <w:pStyle w:val="Textbody"/>
        <w:ind w:left="432" w:hanging="432"/>
        <w:rPr>
          <w:del w:id="1480" w:author="Filipa  Calado" w:date="2021-11-20T09:24:00Z"/>
        </w:rPr>
        <w:pPrChange w:id="1481" w:author="Filipa  Calado" w:date="2021-11-20T09:24:00Z">
          <w:pPr>
            <w:pStyle w:val="Textbody"/>
          </w:pPr>
        </w:pPrChange>
      </w:pPr>
      <w:del w:id="1482" w:author="Filipa  Calado" w:date="2021-11-20T09:24:00Z">
        <w:r w:rsidDel="00576871">
          <w:delText>c-c c-x f =&gt; create a new footnote c-u c-c c-x f then select sort then renumber footnotes</w:delText>
        </w:r>
      </w:del>
    </w:p>
    <w:p w14:paraId="6078F3F4" w14:textId="675DDB1B" w:rsidR="00453A62" w:rsidDel="00576871" w:rsidRDefault="00C22B6B">
      <w:pPr>
        <w:pStyle w:val="Textbody"/>
        <w:ind w:left="432" w:hanging="432"/>
        <w:rPr>
          <w:del w:id="1483" w:author="Filipa  Calado" w:date="2021-11-20T09:24:00Z"/>
        </w:rPr>
        <w:pPrChange w:id="1484" w:author="Filipa  Calado" w:date="2021-11-20T09:24:00Z">
          <w:pPr>
            <w:pStyle w:val="Textbody"/>
          </w:pPr>
        </w:pPrChange>
      </w:pPr>
      <w:del w:id="1485" w:author="Filipa  Calado" w:date="2021-11-20T09:24:00Z">
        <w:r w:rsidDel="00576871">
          <w:delText>block quotes: #+BEGIN</w:delText>
        </w:r>
        <w:r w:rsidDel="00576871">
          <w:rPr>
            <w:rStyle w:val="OrgSubscript"/>
          </w:rPr>
          <w:delText>QUOTE</w:delText>
        </w:r>
        <w:r w:rsidDel="00576871">
          <w:delText xml:space="preserve"> &amp; #+END</w:delText>
        </w:r>
        <w:r w:rsidDel="00576871">
          <w:rPr>
            <w:rStyle w:val="OrgSubscript"/>
          </w:rPr>
          <w:delText>QUOTE</w:delText>
        </w:r>
      </w:del>
    </w:p>
    <w:p w14:paraId="1B33C56A" w14:textId="77777777" w:rsidR="00453A62" w:rsidRDefault="00C22B6B">
      <w:pPr>
        <w:pStyle w:val="Heading1"/>
        <w:numPr>
          <w:ilvl w:val="0"/>
          <w:numId w:val="0"/>
        </w:numPr>
        <w:ind w:left="432" w:hanging="432"/>
        <w:pPrChange w:id="1486" w:author="Filipa  Calado" w:date="2021-11-20T09:24:00Z">
          <w:pPr>
            <w:pStyle w:val="Heading1"/>
          </w:pPr>
        </w:pPrChange>
      </w:pPr>
      <w:bookmarkStart w:id="1487" w:name="org1571a82"/>
      <w:bookmarkStart w:id="1488" w:name="OrgXref.org1571a82"/>
      <w:bookmarkEnd w:id="1487"/>
      <w:r>
        <w:t>Works Cited</w:t>
      </w:r>
      <w:bookmarkEnd w:id="1488"/>
    </w:p>
    <w:p w14:paraId="2C292AF5" w14:textId="77777777" w:rsidR="00453A62" w:rsidRDefault="00C22B6B">
      <w:pPr>
        <w:pStyle w:val="Textbody"/>
      </w:pPr>
      <w:r>
        <w:t xml:space="preserve">Amin, Kadji, Amber Jamilla Musser, and Roy Pérez “Queer Form: Aesthetics, Race, and the Violences of the Social” </w:t>
      </w:r>
      <w:r>
        <w:rPr>
          <w:rStyle w:val="Emphasis"/>
        </w:rPr>
        <w:t>ASAP/Journal</w:t>
      </w:r>
      <w:r>
        <w:t>, Volume 2, Number 2, May 2017. pp. 227-239.</w:t>
      </w:r>
    </w:p>
    <w:p w14:paraId="4261BC5D" w14:textId="77777777" w:rsidR="00453A62" w:rsidRDefault="00C22B6B">
      <w:pPr>
        <w:pStyle w:val="Textbody"/>
      </w:pPr>
      <w:r>
        <w:t xml:space="preserve">Barnett, Fiona, Zach Blas, Micha Cárdenas, Jacob Gaboury, Jessica Marie Johnson, and Margaret Rhee, "QueerOS: A User’s Manual." </w:t>
      </w:r>
      <w:r>
        <w:rPr>
          <w:rStyle w:val="Emphasis"/>
        </w:rPr>
        <w:t>Debates in the Digital Humanities</w:t>
      </w:r>
      <w:r>
        <w:t>, eds Matthew K. Gold and Lauren Klein. University of Minnesota Press. 2016.</w:t>
      </w:r>
    </w:p>
    <w:p w14:paraId="3A8420F0" w14:textId="77777777" w:rsidR="00453A62" w:rsidRDefault="00C22B6B">
      <w:pPr>
        <w:pStyle w:val="Textbody"/>
      </w:pPr>
      <w:r>
        <w:t xml:space="preserve">Blas, Zach and micha cárdenas, </w:t>
      </w:r>
      <w:r>
        <w:rPr>
          <w:rStyle w:val="Emphasis"/>
        </w:rPr>
        <w:t>transCoder: A Software Development Kit</w:t>
      </w:r>
      <w:r>
        <w:t>, 2007-2012.</w:t>
      </w:r>
    </w:p>
    <w:p w14:paraId="79F07944" w14:textId="77777777" w:rsidR="00453A62" w:rsidRDefault="00C22B6B">
      <w:pPr>
        <w:pStyle w:val="Textbody"/>
      </w:pPr>
      <w:r>
        <w:t xml:space="preserve">Bowers, Fredson. </w:t>
      </w:r>
      <w:r>
        <w:rPr>
          <w:rStyle w:val="Emphasis"/>
        </w:rPr>
        <w:t>Textual &amp; Literary Criticism</w:t>
      </w:r>
      <w:r>
        <w:t>, Cambridge University Press, 1959.</w:t>
      </w:r>
    </w:p>
    <w:p w14:paraId="1D25415E" w14:textId="5D31917B" w:rsidR="00DD3902" w:rsidRPr="00DD3902" w:rsidRDefault="00DD3902">
      <w:pPr>
        <w:pStyle w:val="Textbody"/>
        <w:rPr>
          <w:ins w:id="1489" w:author="Filipa  Calado" w:date="2021-12-02T11:00:00Z"/>
        </w:rPr>
      </w:pPr>
      <w:ins w:id="1490" w:author="Filipa  Calado" w:date="2021-12-02T11:00:00Z">
        <w:r>
          <w:t>Boyd, Jason Alexander. “The Texting Wilde Project: Thoughts on Tools for a Computer-Assisted Exegisis of a Biographical Corpus.</w:t>
        </w:r>
      </w:ins>
      <w:ins w:id="1491" w:author="Filipa  Calado" w:date="2021-12-02T11:01:00Z">
        <w:r>
          <w:t xml:space="preserve">” </w:t>
        </w:r>
        <w:r>
          <w:rPr>
            <w:i/>
            <w:iCs/>
          </w:rPr>
          <w:t>The Text Encoding Initiative Conference and Members Meeting 2014</w:t>
        </w:r>
        <w:r>
          <w:t>. Evanston, Illinois. October 22-24, 2014.</w:t>
        </w:r>
      </w:ins>
    </w:p>
    <w:p w14:paraId="19691CFE" w14:textId="1209CDB5" w:rsidR="00453A62" w:rsidRDefault="00C22B6B">
      <w:pPr>
        <w:pStyle w:val="Textbody"/>
      </w:pPr>
      <w:r>
        <w:t xml:space="preserve">Caughie, Pamela L., Emily Datskou, and Rebecca Parker. "Storm Clouds on the Horizon: Feminist Ontologies and the Problem of Gender." </w:t>
      </w:r>
      <w:r>
        <w:rPr>
          <w:rStyle w:val="Emphasis"/>
        </w:rPr>
        <w:t>Feminist Modernist Studies</w:t>
      </w:r>
      <w:r>
        <w:t xml:space="preserve"> 1.3 (2018): 230-242.</w:t>
      </w:r>
    </w:p>
    <w:p w14:paraId="7089F657" w14:textId="77777777" w:rsidR="00453A62" w:rsidRDefault="00C22B6B">
      <w:pPr>
        <w:pStyle w:val="Textbody"/>
      </w:pPr>
      <w:r>
        <w:t xml:space="preserve">Flanders, Julia. "Encoding Identity." Keynote, </w:t>
      </w:r>
      <w:r>
        <w:rPr>
          <w:rStyle w:val="Emphasis"/>
        </w:rPr>
        <w:t>Queer Encoding: Encoding Diverse Identities</w:t>
      </w:r>
      <w:r>
        <w:t>, the Digital Scholarship Center, Temple University. April 28, 2017.</w:t>
      </w:r>
    </w:p>
    <w:p w14:paraId="77BC5F0A" w14:textId="77777777" w:rsidR="00453A62" w:rsidRDefault="00C22B6B">
      <w:pPr>
        <w:pStyle w:val="Textbody"/>
      </w:pPr>
      <w:r>
        <w:t xml:space="preserve">Flanders, Julia. "What is the TEI?" </w:t>
      </w:r>
      <w:r>
        <w:rPr>
          <w:rStyle w:val="Emphasis"/>
        </w:rPr>
        <w:t>The Women Writers Project</w:t>
      </w:r>
      <w:r>
        <w:t xml:space="preserve">. 1999-2021. </w:t>
      </w:r>
      <w:hyperlink r:id="rId15" w:history="1">
        <w:r>
          <w:t>https://wwp.northeastern.edu/about/</w:t>
        </w:r>
      </w:hyperlink>
    </w:p>
    <w:p w14:paraId="1096F128" w14:textId="77777777" w:rsidR="00453A62" w:rsidRDefault="00C22B6B">
      <w:pPr>
        <w:pStyle w:val="Textbody"/>
      </w:pPr>
      <w:r>
        <w:t xml:space="preserve">Gaboury, Jacob, "Becoming NULL: Queer relations in the excluded middle," </w:t>
      </w:r>
      <w:r>
        <w:rPr>
          <w:rStyle w:val="Emphasis"/>
        </w:rPr>
        <w:t>Women &amp; Performance: a Journal of Feminist Theory</w:t>
      </w:r>
      <w:r>
        <w:t xml:space="preserve"> 28.2 (2018): 143-158.</w:t>
      </w:r>
    </w:p>
    <w:p w14:paraId="09AE3C03" w14:textId="77777777" w:rsidR="00453A62" w:rsidRDefault="00C22B6B">
      <w:pPr>
        <w:pStyle w:val="Textbody"/>
      </w:pPr>
      <w:r>
        <w:t>Gaboury, Jacob, "A Queer History of Computing," Rhizome.org, 2013.</w:t>
      </w:r>
    </w:p>
    <w:p w14:paraId="7C410691" w14:textId="77777777" w:rsidR="00453A62" w:rsidRDefault="00C22B6B">
      <w:pPr>
        <w:pStyle w:val="Textbody"/>
      </w:pPr>
      <w:r>
        <w:t>Goldberg, Jonathan, and Madhavi Menon. “Queering History.” PMLA, vol. 120, no. 5, 2005, pp. 1608–1617.</w:t>
      </w:r>
    </w:p>
    <w:p w14:paraId="65A5F3D1" w14:textId="77777777" w:rsidR="00453A62" w:rsidRDefault="00C22B6B">
      <w:pPr>
        <w:pStyle w:val="Textbody"/>
      </w:pPr>
      <w:r>
        <w:t xml:space="preserve">Greg, Walter W. "The Rationale of Copy-Text," </w:t>
      </w:r>
      <w:r>
        <w:rPr>
          <w:rStyle w:val="Emphasis"/>
        </w:rPr>
        <w:t>Studies in Bibliography</w:t>
      </w:r>
      <w:r>
        <w:t xml:space="preserve"> Vol. 3, 1950/1951, pp. 19-36.</w:t>
      </w:r>
    </w:p>
    <w:p w14:paraId="2A877E9B" w14:textId="77777777" w:rsidR="00453A62" w:rsidRDefault="00C22B6B">
      <w:pPr>
        <w:pStyle w:val="Textbody"/>
      </w:pPr>
      <w:r>
        <w:lastRenderedPageBreak/>
        <w:t xml:space="preserve">Halperin, David M. "How to Do the History of Male Homosexuality." </w:t>
      </w:r>
      <w:r>
        <w:rPr>
          <w:rStyle w:val="Emphasis"/>
        </w:rPr>
        <w:t>GLQ: A Journal of Lesbian and Gay Studies</w:t>
      </w:r>
      <w:r>
        <w:t>, vol. 6 no. 1, 2000, p. 87-123.</w:t>
      </w:r>
    </w:p>
    <w:p w14:paraId="2B10C671" w14:textId="77777777" w:rsidR="00453A62" w:rsidRDefault="00C22B6B">
      <w:pPr>
        <w:pStyle w:val="Textbody"/>
      </w:pPr>
      <w:r>
        <w:t xml:space="preserve">Jewell, Andrew. </w:t>
      </w:r>
      <w:r>
        <w:rPr>
          <w:rStyle w:val="Emphasis"/>
        </w:rPr>
        <w:t>The Willa Cather Archive</w:t>
      </w:r>
      <w:r>
        <w:t>. U of Nebraska-Lincoln, 2004-2013. Web. 13 Dec. 2012.</w:t>
      </w:r>
    </w:p>
    <w:p w14:paraId="3D99B77D" w14:textId="77777777" w:rsidR="00453A62" w:rsidRDefault="00C22B6B">
      <w:pPr>
        <w:pStyle w:val="Textbody"/>
      </w:pPr>
      <w:r>
        <w:t xml:space="preserve">Lawler, Donald L. </w:t>
      </w:r>
      <w:r>
        <w:rPr>
          <w:rStyle w:val="Emphasis"/>
        </w:rPr>
        <w:t>An Inquiry into Oscar Wilde's Revisions of the Picture of Dorian Gray</w:t>
      </w:r>
      <w:r>
        <w:t>. New York, Garland Pub, 1988.</w:t>
      </w:r>
    </w:p>
    <w:p w14:paraId="4D211977" w14:textId="77777777" w:rsidR="00453A62" w:rsidRDefault="00C22B6B">
      <w:pPr>
        <w:pStyle w:val="Textbody"/>
      </w:pPr>
      <w:r>
        <w:t xml:space="preserve">Leckie, Barbara. “The Novel and Censorship in Late-Victorian England.” </w:t>
      </w:r>
      <w:r>
        <w:rPr>
          <w:rStyle w:val="Emphasis"/>
        </w:rPr>
        <w:t>The Oxford Handbook of the Victorian Novel</w:t>
      </w:r>
      <w:r>
        <w:t>. Corby: Oxford University Press, 2013.</w:t>
      </w:r>
    </w:p>
    <w:p w14:paraId="09DAC905" w14:textId="77777777" w:rsidR="00453A62" w:rsidRDefault="00C22B6B">
      <w:pPr>
        <w:pStyle w:val="Textbody"/>
      </w:pPr>
      <w:r>
        <w:t xml:space="preserve">Love, Heather. </w:t>
      </w:r>
      <w:r>
        <w:rPr>
          <w:rStyle w:val="Emphasis"/>
        </w:rPr>
        <w:t>Feeling Backward: Loss and the Politics of Queer History</w:t>
      </w:r>
      <w:r>
        <w:t>. Harvard University Press, 2009.</w:t>
      </w:r>
    </w:p>
    <w:p w14:paraId="295E6FAD" w14:textId="77777777" w:rsidR="00453A62" w:rsidRDefault="00C22B6B">
      <w:pPr>
        <w:pStyle w:val="Textbody"/>
      </w:pPr>
      <w:r>
        <w:t xml:space="preserve">McCabe, Susan. "To Be and to Have: The Rise of Queer Historicism," </w:t>
      </w:r>
      <w:r>
        <w:rPr>
          <w:rStyle w:val="Emphasis"/>
        </w:rPr>
        <w:t>GLQ: A Journal of Lesbian and Gay Studies</w:t>
      </w:r>
      <w:r>
        <w:t>, Volume 11, Number 1, 2005, pp. 119-134.</w:t>
      </w:r>
    </w:p>
    <w:p w14:paraId="26EF15CB" w14:textId="77777777" w:rsidR="00453A62" w:rsidRDefault="00C22B6B">
      <w:pPr>
        <w:pStyle w:val="Textbody"/>
      </w:pPr>
      <w:r>
        <w:t>McGann, Jerome. "Radiant Textuality: Literary Studies after the World Wide Web." Springer, 2016.</w:t>
      </w:r>
    </w:p>
    <w:p w14:paraId="3D23CD56" w14:textId="77777777" w:rsidR="00453A62" w:rsidRDefault="00C22B6B">
      <w:pPr>
        <w:pStyle w:val="Textbody"/>
      </w:pPr>
      <w:r>
        <w:t xml:space="preserve">McKenzie, D.F. </w:t>
      </w:r>
      <w:r>
        <w:rPr>
          <w:rStyle w:val="Emphasis"/>
        </w:rPr>
        <w:t>Bibliography and the Sociology of Texts</w:t>
      </w:r>
      <w:r>
        <w:t>. Cambridge University Press, 1986.</w:t>
      </w:r>
    </w:p>
    <w:p w14:paraId="218925C0" w14:textId="77777777" w:rsidR="00453A62" w:rsidRDefault="00C22B6B">
      <w:pPr>
        <w:pStyle w:val="Textbody"/>
      </w:pPr>
      <w:r>
        <w:t xml:space="preserve">McKerrow, R B. Prolegomena for the Oxford Shakespeare: A Study in Editorial Method. Oxford: Clarendon Press, 1939. Greg, W. W. “The Rationale of Copy-Text.” </w:t>
      </w:r>
      <w:r>
        <w:rPr>
          <w:rStyle w:val="Emphasis"/>
        </w:rPr>
        <w:t>Studies in Bibliography</w:t>
      </w:r>
      <w:r>
        <w:t xml:space="preserve"> 3 (1950): 19–36.</w:t>
      </w:r>
    </w:p>
    <w:p w14:paraId="2579F17F" w14:textId="77777777" w:rsidR="00453A62" w:rsidRDefault="00C22B6B">
      <w:pPr>
        <w:pStyle w:val="Textbody"/>
      </w:pPr>
      <w:r>
        <w:t xml:space="preserve">Ruddick, Nicolas. “‘The Peculiar Quality of my Genius’: Degeneration, Decadence, and Dorian Gray in 1890-1891.” </w:t>
      </w:r>
      <w:r>
        <w:rPr>
          <w:rStyle w:val="Emphasis"/>
        </w:rPr>
        <w:t>Oscar Wilde: The Man, His Writings, and His World</w:t>
      </w:r>
      <w:r>
        <w:t>. ed. Robert N Keane. New York: AMS Press, 2003. pp.125-137.</w:t>
      </w:r>
    </w:p>
    <w:p w14:paraId="52325832" w14:textId="77777777" w:rsidR="00453A62" w:rsidRDefault="00C22B6B">
      <w:pPr>
        <w:pStyle w:val="Textbody"/>
      </w:pPr>
      <w:r>
        <w:rPr>
          <w:rStyle w:val="Emphasis"/>
        </w:rPr>
        <w:t>The Shelley-Godwin Archive</w:t>
      </w:r>
      <w:r>
        <w:t>. University of Maryland, College Park. Maryland Institute for Technology in the Humanities (MITH).</w:t>
      </w:r>
    </w:p>
    <w:p w14:paraId="706E65CE" w14:textId="77777777" w:rsidR="00453A62" w:rsidRDefault="00C22B6B">
      <w:pPr>
        <w:pStyle w:val="Textbody"/>
      </w:pPr>
      <w:r>
        <w:t>Tanselle, Thomas. “A Rationale of Textual Criticism,” University of Pennsylvania Press, 1989.</w:t>
      </w:r>
    </w:p>
    <w:p w14:paraId="56448266" w14:textId="77777777" w:rsidR="00453A62" w:rsidRDefault="00C22B6B">
      <w:pPr>
        <w:pStyle w:val="Textbody"/>
      </w:pPr>
      <w:r>
        <w:t xml:space="preserve">Thain, Marion, "Perspective: Digitizing the Diary - Experimentsin Queer Encoding," </w:t>
      </w:r>
      <w:r>
        <w:rPr>
          <w:rStyle w:val="Emphasis"/>
        </w:rPr>
        <w:t>Journal of Victorian Culture</w:t>
      </w:r>
      <w:r>
        <w:t>, Volume 21, Issue 2, 1 June 2016, Pages 226–241.</w:t>
      </w:r>
    </w:p>
    <w:p w14:paraId="1D4B78EB" w14:textId="77777777" w:rsidR="00453A62" w:rsidRDefault="00C22B6B">
      <w:pPr>
        <w:pStyle w:val="Textbody"/>
      </w:pPr>
      <w:r>
        <w:t xml:space="preserve">“To the Editor of the St James Gazette,” 25 June 1890. Rpt. in Wilde, Oscar, and Michael Patrick Gillespie. </w:t>
      </w:r>
      <w:r>
        <w:rPr>
          <w:rStyle w:val="Emphasis"/>
        </w:rPr>
        <w:t>The Picture of Dorian Gray</w:t>
      </w:r>
      <w:r>
        <w:t>: Authoritative Texts, Backgrounds, Reviews and Reactions, Criticism. 2nd ed. ed., New York, W.W. Norton, 2007. pp. 355-356.</w:t>
      </w:r>
    </w:p>
    <w:p w14:paraId="736A9E7E" w14:textId="77777777" w:rsidR="00453A62" w:rsidRDefault="00C22B6B">
      <w:pPr>
        <w:pStyle w:val="Textbody"/>
      </w:pPr>
      <w:r>
        <w:t xml:space="preserve">Traub, Valerie. “The New Unhistoricism in Queer Studies.” </w:t>
      </w:r>
      <w:r>
        <w:rPr>
          <w:rStyle w:val="Emphasis"/>
        </w:rPr>
        <w:t>PMLA</w:t>
      </w:r>
      <w:r>
        <w:t>, vol. 128, no. 1, 2013, pp. 21–39.</w:t>
      </w:r>
    </w:p>
    <w:p w14:paraId="5C4F40C8" w14:textId="77777777" w:rsidR="00453A62" w:rsidRDefault="00C22B6B">
      <w:pPr>
        <w:pStyle w:val="Textbody"/>
      </w:pPr>
      <w:r>
        <w:t xml:space="preserve">Wilde, Oscar. </w:t>
      </w:r>
      <w:r>
        <w:rPr>
          <w:rStyle w:val="Emphasis"/>
        </w:rPr>
        <w:t>The Picture of Dorian Gray: Original Manuscript</w:t>
      </w:r>
      <w:r>
        <w:t>. 1889–90. MS. Morgan Library &amp; Museum, New York, NY.</w:t>
      </w:r>
    </w:p>
    <w:p w14:paraId="67751FFB" w14:textId="77777777" w:rsidR="00453A62" w:rsidRDefault="00C22B6B">
      <w:pPr>
        <w:pStyle w:val="Textbody"/>
      </w:pPr>
      <w:r>
        <w:t xml:space="preserve">Wilde, Oscar, and Joseph Bristow. </w:t>
      </w:r>
      <w:r>
        <w:rPr>
          <w:rStyle w:val="Emphasis"/>
        </w:rPr>
        <w:t>The Complete Works of Oscar Wilde</w:t>
      </w:r>
      <w:r>
        <w:t>. Vol. 3. Oxford, Oxford University Press, 2000.</w:t>
      </w:r>
    </w:p>
    <w:p w14:paraId="1358CC88" w14:textId="77777777" w:rsidR="00453A62" w:rsidRDefault="00C22B6B">
      <w:pPr>
        <w:pStyle w:val="Textbody"/>
      </w:pPr>
      <w:r>
        <w:t xml:space="preserve">Oscar, Wilde, and Nicholas Frankel. </w:t>
      </w:r>
      <w:r>
        <w:rPr>
          <w:rStyle w:val="Emphasis"/>
        </w:rPr>
        <w:t>The Picture of Dorian Gray: An Annotated, Uncensored Edition</w:t>
      </w:r>
      <w:r>
        <w:t>. Harvard University Press. 2011.</w:t>
      </w:r>
    </w:p>
    <w:p w14:paraId="50AB49E8" w14:textId="77777777" w:rsidR="00453A62" w:rsidRDefault="00C22B6B">
      <w:pPr>
        <w:pStyle w:val="Textbody"/>
      </w:pPr>
      <w:r>
        <w:t>Wilde, Oscar, and Michael Patrick Gillespie. /The Picture of Dorian Gray: Authoritative Texts, Backgrounds, Reviews and Reactions, Criticism/. 2nd ed. ed., New York, W.W. Norton, 2007. Wilde, Oscar, and Nicholas Frankel. The Picture of Dorian Gray : An Annotated, Uncensored Edition. Cambridge, Mass., Belknap Press of Harvard University Press, 2011.</w:t>
      </w:r>
    </w:p>
    <w:sectPr w:rsidR="00453A62">
      <w:headerReference w:type="even" r:id="rId16"/>
      <w:headerReference w:type="default" r:id="rId17"/>
      <w:footerReference w:type="default" r:id="rId18"/>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E023D" w14:textId="77777777" w:rsidR="0033715A" w:rsidRDefault="0033715A">
      <w:r>
        <w:separator/>
      </w:r>
    </w:p>
  </w:endnote>
  <w:endnote w:type="continuationSeparator" w:id="0">
    <w:p w14:paraId="1CF8C38A" w14:textId="77777777" w:rsidR="0033715A" w:rsidRDefault="00337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1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660C1" w14:textId="4D1E0CB4" w:rsidR="00161376" w:rsidRDefault="00C22B6B">
    <w:pPr>
      <w:pPrChange w:id="1504" w:author="Filipa  Calado" w:date="2021-12-02T13:09:00Z">
        <w:pPr>
          <w:jc w:val="center"/>
        </w:pPr>
      </w:pPrChange>
    </w:pPr>
    <w:del w:id="1505" w:author="Filipa  Calado" w:date="2021-12-02T13:09:00Z">
      <w:r w:rsidDel="001678B9">
        <w:fldChar w:fldCharType="begin"/>
      </w:r>
      <w:r w:rsidDel="001678B9">
        <w:delInstrText xml:space="preserve"> PAGE </w:delInstrText>
      </w:r>
      <w:r w:rsidDel="001678B9">
        <w:fldChar w:fldCharType="separate"/>
      </w:r>
      <w:r w:rsidDel="001678B9">
        <w:delText>1</w:delText>
      </w:r>
      <w:r w:rsidDel="001678B9">
        <w:fldChar w:fldCharType="end"/>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06E89" w14:textId="77777777" w:rsidR="0033715A" w:rsidRDefault="0033715A">
      <w:r>
        <w:rPr>
          <w:color w:val="000000"/>
        </w:rPr>
        <w:separator/>
      </w:r>
    </w:p>
  </w:footnote>
  <w:footnote w:type="continuationSeparator" w:id="0">
    <w:p w14:paraId="134C572D" w14:textId="77777777" w:rsidR="0033715A" w:rsidRDefault="0033715A">
      <w:r>
        <w:continuationSeparator/>
      </w:r>
    </w:p>
  </w:footnote>
  <w:footnote w:id="1">
    <w:p w14:paraId="332A62D8" w14:textId="77777777" w:rsidR="00453A62" w:rsidRDefault="00C22B6B">
      <w:pPr>
        <w:pStyle w:val="Footnote"/>
      </w:pPr>
      <w:r>
        <w:rPr>
          <w:rStyle w:val="FootnoteReference"/>
        </w:rPr>
        <w:footnoteRef/>
      </w:r>
      <w:r>
        <w:t xml:space="preserve">See McKerrow, R B. Prolegomena for the Oxford Shakespeare: A Study in Editorial Method. Oxford: Clarendon Press, 1939. Greg, W. W. “The Rationale of Copy-Text.” </w:t>
      </w:r>
      <w:r>
        <w:rPr>
          <w:rStyle w:val="Emphasis"/>
        </w:rPr>
        <w:t>Studies in Bibliography</w:t>
      </w:r>
      <w:r>
        <w:t xml:space="preserve"> 3 (1950): 19–36. Bowers, Fredson. </w:t>
      </w:r>
      <w:r>
        <w:rPr>
          <w:rStyle w:val="Emphasis"/>
        </w:rPr>
        <w:t>Textual &amp; Literary Criticism</w:t>
      </w:r>
      <w:r>
        <w:t>, Cambridge University Press, 1959. Tanselle, Thomas. “A Rationale of Textual Criticism,” University of Pennsylvania Press, 1989.</w:t>
      </w:r>
    </w:p>
  </w:footnote>
  <w:footnote w:id="2">
    <w:p w14:paraId="7C1EC7D1" w14:textId="77777777" w:rsidR="00453A62" w:rsidRDefault="00C22B6B">
      <w:pPr>
        <w:pStyle w:val="Footnote"/>
      </w:pPr>
      <w:r>
        <w:rPr>
          <w:rStyle w:val="FootnoteReference"/>
        </w:rPr>
        <w:footnoteRef/>
      </w:r>
      <w: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3">
    <w:p w14:paraId="43E4847A" w14:textId="521D8568" w:rsidR="00453A62" w:rsidRDefault="00C22B6B">
      <w:pPr>
        <w:pStyle w:val="Footnote"/>
      </w:pPr>
      <w:r>
        <w:rPr>
          <w:rStyle w:val="FootnoteReference"/>
        </w:rPr>
        <w:footnoteRef/>
      </w:r>
      <w:r>
        <w:t xml:space="preserve">See pp. 40-54 in Nicolas Frankel's </w:t>
      </w:r>
      <w:r>
        <w:rPr>
          <w:rStyle w:val="Emphasis"/>
        </w:rPr>
        <w:t>The Picture of Dorian Gray: An Annotated, Uncensored Edition</w:t>
      </w:r>
      <w:r>
        <w:t xml:space="preserve"> for a more complete accounting of </w:t>
      </w:r>
      <w:ins w:id="657" w:author="Filipa  Calado" w:date="2021-11-19T15:35:00Z">
        <w:r w:rsidR="004224CF">
          <w:t xml:space="preserve">the role of </w:t>
        </w:r>
      </w:ins>
      <w:ins w:id="658" w:author="Filipa  Calado" w:date="2021-11-19T15:34:00Z">
        <w:r w:rsidR="004224CF">
          <w:t xml:space="preserve">John Marshall </w:t>
        </w:r>
      </w:ins>
      <w:del w:id="659" w:author="Filipa  Calado" w:date="2021-11-19T15:18:00Z">
        <w:r w:rsidDel="00E83EFB">
          <w:delText xml:space="preserve">of </w:delText>
        </w:r>
      </w:del>
      <w:r>
        <w:t>Stoddart</w:t>
      </w:r>
      <w:ins w:id="660" w:author="Filipa  Calado" w:date="2021-11-19T15:34:00Z">
        <w:r w:rsidR="004224CF">
          <w:t xml:space="preserve"> (Wilde’s publisher)</w:t>
        </w:r>
      </w:ins>
      <w:del w:id="661" w:author="Filipa  Calado" w:date="2021-11-19T15:34:00Z">
        <w:r w:rsidDel="004224CF">
          <w:delText>'s</w:delText>
        </w:r>
      </w:del>
      <w:r>
        <w:t xml:space="preserve"> </w:t>
      </w:r>
      <w:del w:id="662" w:author="Filipa  Calado" w:date="2021-11-19T15:35:00Z">
        <w:r w:rsidDel="004224CF">
          <w:delText xml:space="preserve">role </w:delText>
        </w:r>
      </w:del>
      <w:r>
        <w:t>in preparing the typescript for publication.</w:t>
      </w:r>
    </w:p>
  </w:footnote>
  <w:footnote w:id="4">
    <w:p w14:paraId="30BB175C" w14:textId="77777777" w:rsidR="00453A62" w:rsidRDefault="00C22B6B">
      <w:pPr>
        <w:pStyle w:val="Footnote"/>
      </w:pPr>
      <w:r>
        <w:rPr>
          <w:rStyle w:val="FootnoteReference"/>
        </w:rPr>
        <w:footnoteRef/>
      </w:r>
      <w:r>
        <w:t xml:space="preserve">See the Norton Critical Edition of </w:t>
      </w:r>
      <w:r>
        <w:rPr>
          <w:rStyle w:val="Emphasis"/>
        </w:rPr>
        <w:t>The Picture of Dorian Gray</w:t>
      </w:r>
      <w:r>
        <w:t xml:space="preserve">, ed. Michael Patrick Gillespie, for a selected list of full-length reviews from </w:t>
      </w:r>
      <w:r>
        <w:rPr>
          <w:rStyle w:val="Emphasis"/>
        </w:rPr>
        <w:t>The Scots Observer</w:t>
      </w:r>
      <w:r>
        <w:t xml:space="preserve">, </w:t>
      </w:r>
      <w:r>
        <w:rPr>
          <w:rStyle w:val="Emphasis"/>
        </w:rPr>
        <w:t>The St James Gazette</w:t>
      </w:r>
      <w:r>
        <w:t xml:space="preserve"> and the </w:t>
      </w:r>
      <w:r>
        <w:rPr>
          <w:rStyle w:val="Emphasis"/>
        </w:rPr>
        <w:t>Daily Chronicle</w:t>
      </w:r>
      <w:r>
        <w:t>, and Wilde’s responses.</w:t>
      </w:r>
    </w:p>
  </w:footnote>
  <w:footnote w:id="5">
    <w:p w14:paraId="147BF280" w14:textId="77777777" w:rsidR="00453A62" w:rsidRDefault="00C22B6B">
      <w:pPr>
        <w:pStyle w:val="Footnote"/>
      </w:pPr>
      <w:r>
        <w:rPr>
          <w:rStyle w:val="FootnoteReference"/>
        </w:rPr>
        <w:footnoteRef/>
      </w:r>
      <w:r>
        <w:t>Wilde, Oscar, and Michael Patrick Gillespie. /The Picture of Dorian Gray: Authoritative Texts, Backgrounds, Reviews and Reactions, Criticism/. 2nd ed. ed., New York, W.W. Norton, 2007. Wilde, Oscar, and Nicholas Frankel. The Picture of Dorian Gray : An Annotated, Uncensored Edition. Cambridge, Mass., Belknap Press of Harvard University Press, 2011. p0. 3-4.</w:t>
      </w:r>
    </w:p>
  </w:footnote>
  <w:footnote w:id="6">
    <w:p w14:paraId="31AC0FAF" w14:textId="3F17DF94" w:rsidR="001678B9" w:rsidRDefault="001678B9" w:rsidP="001678B9">
      <w:pPr>
        <w:pStyle w:val="Textbody"/>
        <w:spacing w:line="480" w:lineRule="auto"/>
        <w:rPr>
          <w:ins w:id="1146" w:author="Filipa  Calado" w:date="2021-12-02T13:12:00Z"/>
        </w:rPr>
      </w:pPr>
      <w:ins w:id="1147" w:author="Filipa  Calado" w:date="2021-12-02T13:11:00Z">
        <w:r w:rsidRPr="001678B9">
          <w:rPr>
            <w:rStyle w:val="FootnoteReference"/>
            <w:sz w:val="20"/>
            <w:szCs w:val="20"/>
            <w:rPrChange w:id="1148" w:author="Filipa  Calado" w:date="2021-12-02T13:12:00Z">
              <w:rPr>
                <w:rStyle w:val="FootnoteReference"/>
              </w:rPr>
            </w:rPrChange>
          </w:rPr>
          <w:footnoteRef/>
        </w:r>
        <w:r w:rsidRPr="001678B9">
          <w:rPr>
            <w:sz w:val="20"/>
            <w:szCs w:val="20"/>
            <w:rPrChange w:id="1149" w:author="Filipa  Calado" w:date="2021-12-02T13:12:00Z">
              <w:rPr/>
            </w:rPrChange>
          </w:rPr>
          <w:t xml:space="preserve"> Manuscript image availa</w:t>
        </w:r>
      </w:ins>
      <w:ins w:id="1150" w:author="Filipa  Calado" w:date="2021-12-02T13:12:00Z">
        <w:r w:rsidRPr="001678B9">
          <w:rPr>
            <w:sz w:val="20"/>
            <w:szCs w:val="20"/>
            <w:rPrChange w:id="1151" w:author="Filipa  Calado" w:date="2021-12-02T13:12:00Z">
              <w:rPr/>
            </w:rPrChange>
          </w:rPr>
          <w:t xml:space="preserve">ble here: </w:t>
        </w:r>
        <w:r w:rsidRPr="001678B9">
          <w:rPr>
            <w:sz w:val="20"/>
            <w:szCs w:val="20"/>
            <w:rPrChange w:id="1152" w:author="Filipa  Calado" w:date="2021-12-02T13:12:00Z">
              <w:rPr/>
            </w:rPrChange>
          </w:rPr>
          <w:fldChar w:fldCharType="begin"/>
        </w:r>
        <w:r w:rsidRPr="001678B9">
          <w:rPr>
            <w:sz w:val="20"/>
            <w:szCs w:val="20"/>
            <w:rPrChange w:id="1153" w:author="Filipa  Calado" w:date="2021-12-02T13:12:00Z">
              <w:rPr/>
            </w:rPrChange>
          </w:rPr>
          <w:instrText xml:space="preserve"> HYPERLINK "https://www.themorgan.org/collection/oscar-wilde/the-picture-of-dorian-gray/11" </w:instrText>
        </w:r>
        <w:r w:rsidRPr="001678B9">
          <w:rPr>
            <w:sz w:val="20"/>
            <w:szCs w:val="20"/>
            <w:rPrChange w:id="1154" w:author="Filipa  Calado" w:date="2021-12-02T13:12:00Z">
              <w:rPr>
                <w:rStyle w:val="Hyperlink"/>
              </w:rPr>
            </w:rPrChange>
          </w:rPr>
          <w:fldChar w:fldCharType="separate"/>
        </w:r>
        <w:r w:rsidRPr="001678B9">
          <w:rPr>
            <w:rStyle w:val="Hyperlink"/>
            <w:sz w:val="20"/>
            <w:szCs w:val="20"/>
            <w:rPrChange w:id="1155" w:author="Filipa  Calado" w:date="2021-12-02T13:12:00Z">
              <w:rPr>
                <w:rStyle w:val="Hyperlink"/>
              </w:rPr>
            </w:rPrChange>
          </w:rPr>
          <w:t>https://www.themorgan.org/collection/oscar-wilde/the-picture-of-dorian-gray/11</w:t>
        </w:r>
        <w:r w:rsidRPr="001678B9">
          <w:rPr>
            <w:rStyle w:val="Hyperlink"/>
            <w:sz w:val="20"/>
            <w:szCs w:val="20"/>
            <w:rPrChange w:id="1156" w:author="Filipa  Calado" w:date="2021-12-02T13:12:00Z">
              <w:rPr>
                <w:rStyle w:val="Hyperlink"/>
              </w:rPr>
            </w:rPrChange>
          </w:rPr>
          <w:fldChar w:fldCharType="end"/>
        </w:r>
      </w:ins>
    </w:p>
    <w:p w14:paraId="6A0FD255" w14:textId="30E281EB" w:rsidR="001678B9" w:rsidRPr="001678B9" w:rsidRDefault="001678B9">
      <w:pPr>
        <w:pStyle w:val="FootnoteText"/>
        <w:rPr>
          <w:lang w:val="en-US"/>
          <w:rPrChange w:id="1157" w:author="Filipa  Calado" w:date="2021-12-02T13:11:00Z">
            <w:rPr/>
          </w:rPrChange>
        </w:rPr>
      </w:pPr>
    </w:p>
  </w:footnote>
  <w:footnote w:id="7">
    <w:p w14:paraId="3D0D8011" w14:textId="30CD7AA8" w:rsidR="001678B9" w:rsidRPr="001678B9" w:rsidRDefault="001678B9">
      <w:pPr>
        <w:pStyle w:val="FootnoteText"/>
        <w:rPr>
          <w:szCs w:val="20"/>
          <w:lang w:val="en-US"/>
          <w:rPrChange w:id="1214" w:author="Filipa  Calado" w:date="2021-12-02T13:17:00Z">
            <w:rPr/>
          </w:rPrChange>
        </w:rPr>
      </w:pPr>
      <w:ins w:id="1215" w:author="Filipa  Calado" w:date="2021-12-02T13:16:00Z">
        <w:r w:rsidRPr="001678B9">
          <w:rPr>
            <w:rStyle w:val="FootnoteReference"/>
            <w:szCs w:val="20"/>
          </w:rPr>
          <w:footnoteRef/>
        </w:r>
        <w:r w:rsidRPr="001678B9">
          <w:rPr>
            <w:szCs w:val="20"/>
          </w:rPr>
          <w:t xml:space="preserve"> See Manuscript page 20: </w:t>
        </w:r>
        <w:r w:rsidRPr="001678B9">
          <w:fldChar w:fldCharType="begin"/>
        </w:r>
        <w:r w:rsidRPr="001678B9">
          <w:rPr>
            <w:szCs w:val="20"/>
            <w:rPrChange w:id="1216" w:author="Filipa  Calado" w:date="2021-12-02T13:17:00Z">
              <w:rPr/>
            </w:rPrChange>
          </w:rPr>
          <w:instrText xml:space="preserve"> HYPERLINK "https://www.themorgan.org/collection/oscar-wilde/the-picture-of-dorian-gray/22" </w:instrText>
        </w:r>
        <w:r w:rsidRPr="001678B9">
          <w:rPr>
            <w:szCs w:val="20"/>
            <w:rPrChange w:id="1217" w:author="Filipa  Calado" w:date="2021-12-02T13:17:00Z">
              <w:rPr>
                <w:rStyle w:val="Hyperlink"/>
                <w:szCs w:val="20"/>
              </w:rPr>
            </w:rPrChange>
          </w:rPr>
          <w:fldChar w:fldCharType="separate"/>
        </w:r>
        <w:r w:rsidRPr="001678B9">
          <w:rPr>
            <w:rStyle w:val="Hyperlink"/>
            <w:szCs w:val="20"/>
          </w:rPr>
          <w:t>https://www.themorgan.org/collection/oscar-wilde/the-picture-of-dorian-gray/22</w:t>
        </w:r>
        <w:r w:rsidRPr="001678B9">
          <w:rPr>
            <w:rStyle w:val="Hyperlink"/>
            <w:szCs w:val="20"/>
          </w:rPr>
          <w:fldChar w:fldCharType="end"/>
        </w:r>
        <w:r w:rsidRPr="001678B9">
          <w:rPr>
            <w:rStyle w:val="Hyperlink"/>
            <w:szCs w:val="20"/>
          </w:rPr>
          <w:t xml:space="preserve">; and page </w:t>
        </w:r>
      </w:ins>
      <w:ins w:id="1218" w:author="Filipa  Calado" w:date="2021-12-02T13:17:00Z">
        <w:r w:rsidRPr="001678B9">
          <w:rPr>
            <w:rStyle w:val="Hyperlink"/>
            <w:szCs w:val="20"/>
          </w:rPr>
          <w:t xml:space="preserve">21: </w:t>
        </w:r>
        <w:r w:rsidRPr="001678B9">
          <w:fldChar w:fldCharType="begin"/>
        </w:r>
        <w:r w:rsidRPr="001678B9">
          <w:rPr>
            <w:szCs w:val="20"/>
            <w:rPrChange w:id="1219" w:author="Filipa  Calado" w:date="2021-12-02T13:17:00Z">
              <w:rPr/>
            </w:rPrChange>
          </w:rPr>
          <w:instrText xml:space="preserve"> HYPERLINK "https://www.themorgan.org/collection/oscar-wilde/the-picture-of-dorian-gray/23" </w:instrText>
        </w:r>
        <w:r w:rsidRPr="001678B9">
          <w:rPr>
            <w:szCs w:val="20"/>
            <w:rPrChange w:id="1220" w:author="Filipa  Calado" w:date="2021-12-02T13:17:00Z">
              <w:rPr>
                <w:rStyle w:val="Hyperlink"/>
                <w:szCs w:val="20"/>
              </w:rPr>
            </w:rPrChange>
          </w:rPr>
          <w:fldChar w:fldCharType="separate"/>
        </w:r>
        <w:r w:rsidRPr="001678B9">
          <w:rPr>
            <w:rStyle w:val="Hyperlink"/>
            <w:szCs w:val="20"/>
          </w:rPr>
          <w:t>https://www.themorgan.org/collection/oscar-wilde/the-picture-of-dorian-gray/23</w:t>
        </w:r>
        <w:r w:rsidRPr="001678B9">
          <w:rPr>
            <w:rStyle w:val="Hyperlink"/>
            <w:szCs w:val="20"/>
          </w:rPr>
          <w:fldChar w:fldCharType="end"/>
        </w:r>
        <w:r w:rsidRPr="001678B9">
          <w:rPr>
            <w:rStyle w:val="Hyperlink"/>
            <w:szCs w:val="20"/>
          </w:rPr>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492" w:author="Filipa  Calado" w:date="2021-12-02T13:09:00Z"/>
  <w:sdt>
    <w:sdtPr>
      <w:rPr>
        <w:rStyle w:val="PageNumber"/>
      </w:rPr>
      <w:id w:val="-1977982594"/>
      <w:docPartObj>
        <w:docPartGallery w:val="Page Numbers (Top of Page)"/>
        <w:docPartUnique/>
      </w:docPartObj>
    </w:sdtPr>
    <w:sdtEndPr>
      <w:rPr>
        <w:rStyle w:val="PageNumber"/>
      </w:rPr>
    </w:sdtEndPr>
    <w:sdtContent>
      <w:customXmlInsRangeEnd w:id="1492"/>
      <w:p w14:paraId="67598075" w14:textId="32DF1FD6" w:rsidR="001678B9" w:rsidRDefault="001678B9" w:rsidP="00970EB7">
        <w:pPr>
          <w:pStyle w:val="Header"/>
          <w:framePr w:wrap="none" w:vAnchor="text" w:hAnchor="margin" w:xAlign="right" w:y="1"/>
          <w:rPr>
            <w:ins w:id="1493" w:author="Filipa  Calado" w:date="2021-12-02T13:09:00Z"/>
            <w:rStyle w:val="PageNumber"/>
          </w:rPr>
        </w:pPr>
        <w:ins w:id="1494" w:author="Filipa  Calado" w:date="2021-12-02T13:09:00Z">
          <w:r>
            <w:rPr>
              <w:rStyle w:val="PageNumber"/>
            </w:rPr>
            <w:fldChar w:fldCharType="begin"/>
          </w:r>
          <w:r>
            <w:rPr>
              <w:rStyle w:val="PageNumber"/>
            </w:rPr>
            <w:instrText xml:space="preserve"> PAGE </w:instrText>
          </w:r>
          <w:r>
            <w:rPr>
              <w:rStyle w:val="PageNumber"/>
            </w:rPr>
            <w:fldChar w:fldCharType="end"/>
          </w:r>
        </w:ins>
      </w:p>
      <w:customXmlInsRangeStart w:id="1495" w:author="Filipa  Calado" w:date="2021-12-02T13:09:00Z"/>
    </w:sdtContent>
  </w:sdt>
  <w:customXmlInsRangeEnd w:id="1495"/>
  <w:p w14:paraId="5D24C9AB" w14:textId="77777777" w:rsidR="001678B9" w:rsidRDefault="001678B9">
    <w:pPr>
      <w:pStyle w:val="Header"/>
      <w:ind w:right="360"/>
      <w:pPrChange w:id="1496" w:author="Filipa  Calado" w:date="2021-12-02T13:09: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70DFC" w14:textId="509A5B75" w:rsidR="001678B9" w:rsidRDefault="001678B9" w:rsidP="00970EB7">
    <w:pPr>
      <w:pStyle w:val="Header"/>
      <w:framePr w:wrap="none" w:vAnchor="text" w:hAnchor="margin" w:xAlign="right" w:y="1"/>
      <w:rPr>
        <w:ins w:id="1497" w:author="Filipa  Calado" w:date="2021-12-02T13:09:00Z"/>
        <w:rStyle w:val="PageNumber"/>
      </w:rPr>
    </w:pPr>
    <w:ins w:id="1498" w:author="Filipa  Calado" w:date="2021-12-02T13:09:00Z">
      <w:r>
        <w:rPr>
          <w:rStyle w:val="PageNumber"/>
        </w:rPr>
        <w:t xml:space="preserve">Calado </w:t>
      </w:r>
    </w:ins>
    <w:customXmlInsRangeStart w:id="1499" w:author="Filipa  Calado" w:date="2021-12-02T13:09:00Z"/>
    <w:sdt>
      <w:sdtPr>
        <w:rPr>
          <w:rStyle w:val="PageNumber"/>
        </w:rPr>
        <w:id w:val="-800152413"/>
        <w:docPartObj>
          <w:docPartGallery w:val="Page Numbers (Top of Page)"/>
          <w:docPartUnique/>
        </w:docPartObj>
      </w:sdtPr>
      <w:sdtEndPr>
        <w:rPr>
          <w:rStyle w:val="PageNumber"/>
        </w:rPr>
      </w:sdtEndPr>
      <w:sdtContent>
        <w:customXmlInsRangeEnd w:id="1499"/>
        <w:ins w:id="1500" w:author="Filipa  Calado" w:date="2021-12-02T13:09:00Z">
          <w:r>
            <w:rPr>
              <w:rStyle w:val="PageNumber"/>
            </w:rPr>
            <w:fldChar w:fldCharType="begin"/>
          </w:r>
          <w:r>
            <w:rPr>
              <w:rStyle w:val="PageNumber"/>
            </w:rPr>
            <w:instrText xml:space="preserve"> PAGE </w:instrText>
          </w:r>
        </w:ins>
        <w:r>
          <w:rPr>
            <w:rStyle w:val="PageNumber"/>
          </w:rPr>
          <w:fldChar w:fldCharType="separate"/>
        </w:r>
        <w:r>
          <w:rPr>
            <w:rStyle w:val="PageNumber"/>
            <w:noProof/>
          </w:rPr>
          <w:t>1</w:t>
        </w:r>
        <w:ins w:id="1501" w:author="Filipa  Calado" w:date="2021-12-02T13:09:00Z">
          <w:r>
            <w:rPr>
              <w:rStyle w:val="PageNumber"/>
            </w:rPr>
            <w:fldChar w:fldCharType="end"/>
          </w:r>
        </w:ins>
        <w:customXmlInsRangeStart w:id="1502" w:author="Filipa  Calado" w:date="2021-12-02T13:09:00Z"/>
      </w:sdtContent>
    </w:sdt>
    <w:customXmlInsRangeEnd w:id="1502"/>
  </w:p>
  <w:p w14:paraId="691F2EE6" w14:textId="77777777" w:rsidR="001678B9" w:rsidRDefault="001678B9">
    <w:pPr>
      <w:pStyle w:val="Header"/>
      <w:ind w:right="360"/>
      <w:pPrChange w:id="1503" w:author="Filipa  Calado" w:date="2021-12-02T13:09:00Z">
        <w:pPr>
          <w:pStyle w:val="Header"/>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E1B9F"/>
    <w:multiLevelType w:val="multilevel"/>
    <w:tmpl w:val="A4640C3A"/>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1" w15:restartNumberingAfterBreak="0">
    <w:nsid w:val="1D050314"/>
    <w:multiLevelType w:val="multilevel"/>
    <w:tmpl w:val="ACB04B24"/>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2" w15:restartNumberingAfterBreak="0">
    <w:nsid w:val="237901D9"/>
    <w:multiLevelType w:val="multilevel"/>
    <w:tmpl w:val="136C6F9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40287E40"/>
    <w:multiLevelType w:val="multilevel"/>
    <w:tmpl w:val="519E6E38"/>
    <w:styleLink w:val="WWOutlineListStyl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4" w15:restartNumberingAfterBreak="0">
    <w:nsid w:val="44791CF5"/>
    <w:multiLevelType w:val="multilevel"/>
    <w:tmpl w:val="3998F02E"/>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5" w15:restartNumberingAfterBreak="0">
    <w:nsid w:val="4C440B90"/>
    <w:multiLevelType w:val="multilevel"/>
    <w:tmpl w:val="A3C2BE2A"/>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6" w15:restartNumberingAfterBreak="0">
    <w:nsid w:val="57FD3FDA"/>
    <w:multiLevelType w:val="hybridMultilevel"/>
    <w:tmpl w:val="4810FEF8"/>
    <w:lvl w:ilvl="0" w:tplc="7FDECC8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B46AC"/>
    <w:multiLevelType w:val="multilevel"/>
    <w:tmpl w:val="D23CDAF2"/>
    <w:styleLink w:val="Org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8" w15:restartNumberingAfterBreak="0">
    <w:nsid w:val="6D1F14C3"/>
    <w:multiLevelType w:val="multilevel"/>
    <w:tmpl w:val="4156F35C"/>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num w:numId="1">
    <w:abstractNumId w:val="3"/>
  </w:num>
  <w:num w:numId="2">
    <w:abstractNumId w:val="7"/>
  </w:num>
  <w:num w:numId="3">
    <w:abstractNumId w:val="1"/>
  </w:num>
  <w:num w:numId="4">
    <w:abstractNumId w:val="0"/>
  </w:num>
  <w:num w:numId="5">
    <w:abstractNumId w:val="2"/>
  </w:num>
  <w:num w:numId="6">
    <w:abstractNumId w:val="4"/>
  </w:num>
  <w:num w:numId="7">
    <w:abstractNumId w:val="5"/>
  </w:num>
  <w:num w:numId="8">
    <w:abstractNumId w:val="8"/>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lipa  Calado">
    <w15:presenceInfo w15:providerId="AD" w15:userId="S::fcalado@gradcenter.cuny.edu::7e54d5ea-d10d-4ced-8b8a-2c87b79f8e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trackRevisions/>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A62"/>
    <w:rsid w:val="00020C1C"/>
    <w:rsid w:val="0004109E"/>
    <w:rsid w:val="001678B9"/>
    <w:rsid w:val="002027E8"/>
    <w:rsid w:val="00204774"/>
    <w:rsid w:val="002170D7"/>
    <w:rsid w:val="00237E4E"/>
    <w:rsid w:val="00257F46"/>
    <w:rsid w:val="002D3C87"/>
    <w:rsid w:val="00336FE0"/>
    <w:rsid w:val="0033715A"/>
    <w:rsid w:val="00366660"/>
    <w:rsid w:val="00402B78"/>
    <w:rsid w:val="0041627E"/>
    <w:rsid w:val="004224CF"/>
    <w:rsid w:val="00423E48"/>
    <w:rsid w:val="00453A62"/>
    <w:rsid w:val="0049437C"/>
    <w:rsid w:val="00517232"/>
    <w:rsid w:val="00576871"/>
    <w:rsid w:val="00585E0D"/>
    <w:rsid w:val="005D7027"/>
    <w:rsid w:val="00606116"/>
    <w:rsid w:val="00675EE9"/>
    <w:rsid w:val="00757FAC"/>
    <w:rsid w:val="00784BAF"/>
    <w:rsid w:val="007C1130"/>
    <w:rsid w:val="007D00F6"/>
    <w:rsid w:val="00841234"/>
    <w:rsid w:val="008725CD"/>
    <w:rsid w:val="008B7EB7"/>
    <w:rsid w:val="008C2532"/>
    <w:rsid w:val="008C3E8C"/>
    <w:rsid w:val="008E459F"/>
    <w:rsid w:val="009268EF"/>
    <w:rsid w:val="00991B18"/>
    <w:rsid w:val="00994E96"/>
    <w:rsid w:val="009B68CF"/>
    <w:rsid w:val="009C2F54"/>
    <w:rsid w:val="009D7E54"/>
    <w:rsid w:val="00A9301D"/>
    <w:rsid w:val="00AA4D3F"/>
    <w:rsid w:val="00AB55AA"/>
    <w:rsid w:val="00B4116F"/>
    <w:rsid w:val="00B46396"/>
    <w:rsid w:val="00B52A1A"/>
    <w:rsid w:val="00BC57D9"/>
    <w:rsid w:val="00C22B6B"/>
    <w:rsid w:val="00CD09E4"/>
    <w:rsid w:val="00CD3B83"/>
    <w:rsid w:val="00D56516"/>
    <w:rsid w:val="00DD3902"/>
    <w:rsid w:val="00E10387"/>
    <w:rsid w:val="00E26306"/>
    <w:rsid w:val="00E83EFB"/>
    <w:rsid w:val="00EE2BCD"/>
    <w:rsid w:val="00EF2F55"/>
    <w:rsid w:val="00F47A3E"/>
    <w:rsid w:val="00FF7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A95B13"/>
  <w15:docId w15:val="{95B485F2-27B3-6F48-B74B-62DCE2437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semiHidden/>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uppressAutoHyphens/>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rPr>
  </w:style>
  <w:style w:type="paragraph" w:customStyle="1" w:styleId="OrgInlineTaskHeading">
    <w:name w:val="OrgInlineTaskHeading"/>
    <w:basedOn w:val="Caption"/>
    <w:next w:val="Textbody"/>
    <w:rPr>
      <w:b/>
      <w:i w:val="0"/>
    </w:rPr>
  </w:style>
  <w:style w:type="character" w:styleId="FootnoteReference">
    <w:name w:val="footnote reference"/>
    <w:basedOn w:val="DefaultParagraphFont"/>
    <w:rPr>
      <w:position w:val="0"/>
      <w:vertAlign w:val="superscript"/>
    </w:rPr>
  </w:style>
  <w:style w:type="paragraph" w:styleId="Footer">
    <w:name w:val="footer"/>
    <w:basedOn w:val="Normal"/>
    <w:pPr>
      <w:tabs>
        <w:tab w:val="center" w:pos="4680"/>
        <w:tab w:val="right" w:pos="9360"/>
      </w:tabs>
    </w:pPr>
    <w:rPr>
      <w:rFonts w:cs="Mangal"/>
      <w:szCs w:val="21"/>
    </w:rPr>
  </w:style>
  <w:style w:type="character" w:customStyle="1" w:styleId="FooterChar">
    <w:name w:val="Footer Char"/>
    <w:basedOn w:val="DefaultParagraphFont"/>
    <w:rPr>
      <w:rFonts w:cs="Mangal"/>
      <w:szCs w:val="21"/>
    </w:rPr>
  </w:style>
  <w:style w:type="numbering" w:customStyle="1" w:styleId="OrgOutline">
    <w:name w:val="OrgOutline"/>
    <w:basedOn w:val="NoList"/>
    <w:pPr>
      <w:numPr>
        <w:numId w:val="2"/>
      </w:numPr>
    </w:pPr>
  </w:style>
  <w:style w:type="numbering" w:customStyle="1" w:styleId="Numbering1">
    <w:name w:val="Numbering 1"/>
    <w:basedOn w:val="NoList"/>
    <w:pPr>
      <w:numPr>
        <w:numId w:val="3"/>
      </w:numPr>
    </w:pPr>
  </w:style>
  <w:style w:type="numbering" w:customStyle="1" w:styleId="List1">
    <w:name w:val="List 1"/>
    <w:basedOn w:val="NoList"/>
    <w:pPr>
      <w:numPr>
        <w:numId w:val="4"/>
      </w:numPr>
    </w:pPr>
  </w:style>
  <w:style w:type="numbering" w:customStyle="1" w:styleId="OrgNumberedList">
    <w:name w:val="OrgNumberedList"/>
    <w:basedOn w:val="NoList"/>
    <w:pPr>
      <w:numPr>
        <w:numId w:val="5"/>
      </w:numPr>
    </w:pPr>
  </w:style>
  <w:style w:type="numbering" w:customStyle="1" w:styleId="OrgBulletedList">
    <w:name w:val="OrgBulletedList"/>
    <w:basedOn w:val="NoList"/>
    <w:pPr>
      <w:numPr>
        <w:numId w:val="6"/>
      </w:numPr>
    </w:pPr>
  </w:style>
  <w:style w:type="numbering" w:customStyle="1" w:styleId="OrgDescriptionList">
    <w:name w:val="OrgDescriptionList"/>
    <w:basedOn w:val="NoList"/>
    <w:pPr>
      <w:numPr>
        <w:numId w:val="7"/>
      </w:numPr>
    </w:pPr>
  </w:style>
  <w:style w:type="numbering" w:customStyle="1" w:styleId="OrgSrcBlockNumberedLine">
    <w:name w:val="OrgSrcBlockNumberedLine"/>
    <w:basedOn w:val="NoList"/>
    <w:pPr>
      <w:numPr>
        <w:numId w:val="8"/>
      </w:numPr>
    </w:pPr>
  </w:style>
  <w:style w:type="paragraph" w:styleId="Header">
    <w:name w:val="header"/>
    <w:basedOn w:val="Normal"/>
    <w:link w:val="HeaderChar"/>
    <w:uiPriority w:val="99"/>
    <w:unhideWhenUsed/>
    <w:rsid w:val="001678B9"/>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78B9"/>
    <w:rPr>
      <w:rFonts w:cs="Mangal"/>
      <w:szCs w:val="21"/>
    </w:rPr>
  </w:style>
  <w:style w:type="character" w:styleId="PageNumber">
    <w:name w:val="page number"/>
    <w:basedOn w:val="DefaultParagraphFont"/>
    <w:uiPriority w:val="99"/>
    <w:semiHidden/>
    <w:unhideWhenUsed/>
    <w:rsid w:val="001678B9"/>
  </w:style>
  <w:style w:type="character" w:styleId="Hyperlink">
    <w:name w:val="Hyperlink"/>
    <w:basedOn w:val="DefaultParagraphFont"/>
    <w:uiPriority w:val="99"/>
    <w:unhideWhenUsed/>
    <w:rsid w:val="001678B9"/>
    <w:rPr>
      <w:color w:val="0563C1" w:themeColor="hyperlink"/>
      <w:u w:val="single"/>
    </w:rPr>
  </w:style>
  <w:style w:type="paragraph" w:styleId="FootnoteText">
    <w:name w:val="footnote text"/>
    <w:basedOn w:val="Normal"/>
    <w:link w:val="FootnoteTextChar"/>
    <w:uiPriority w:val="99"/>
    <w:semiHidden/>
    <w:unhideWhenUsed/>
    <w:rsid w:val="001678B9"/>
    <w:rPr>
      <w:rFonts w:cs="Mangal"/>
      <w:sz w:val="20"/>
      <w:szCs w:val="18"/>
    </w:rPr>
  </w:style>
  <w:style w:type="character" w:customStyle="1" w:styleId="FootnoteTextChar">
    <w:name w:val="Footnote Text Char"/>
    <w:basedOn w:val="DefaultParagraphFont"/>
    <w:link w:val="FootnoteText"/>
    <w:uiPriority w:val="99"/>
    <w:semiHidden/>
    <w:rsid w:val="001678B9"/>
    <w:rPr>
      <w:rFonts w:cs="Mangal"/>
      <w:sz w:val="20"/>
      <w:szCs w:val="18"/>
    </w:rPr>
  </w:style>
  <w:style w:type="character" w:styleId="FollowedHyperlink">
    <w:name w:val="FollowedHyperlink"/>
    <w:basedOn w:val="DefaultParagraphFont"/>
    <w:uiPriority w:val="99"/>
    <w:semiHidden/>
    <w:unhideWhenUsed/>
    <w:rsid w:val="001678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119228">
      <w:bodyDiv w:val="1"/>
      <w:marLeft w:val="0"/>
      <w:marRight w:val="0"/>
      <w:marTop w:val="0"/>
      <w:marBottom w:val="0"/>
      <w:divBdr>
        <w:top w:val="none" w:sz="0" w:space="0" w:color="auto"/>
        <w:left w:val="none" w:sz="0" w:space="0" w:color="auto"/>
        <w:bottom w:val="none" w:sz="0" w:space="0" w:color="auto"/>
        <w:right w:val="none" w:sz="0" w:space="0" w:color="auto"/>
      </w:divBdr>
    </w:div>
    <w:div w:id="1353802762">
      <w:bodyDiv w:val="1"/>
      <w:marLeft w:val="0"/>
      <w:marRight w:val="0"/>
      <w:marTop w:val="0"/>
      <w:marBottom w:val="0"/>
      <w:divBdr>
        <w:top w:val="none" w:sz="0" w:space="0" w:color="auto"/>
        <w:left w:val="none" w:sz="0" w:space="0" w:color="auto"/>
        <w:bottom w:val="none" w:sz="0" w:space="0" w:color="auto"/>
        <w:right w:val="none" w:sz="0" w:space="0" w:color="auto"/>
      </w:divBdr>
    </w:div>
    <w:div w:id="1925453961">
      <w:bodyDiv w:val="1"/>
      <w:marLeft w:val="0"/>
      <w:marRight w:val="0"/>
      <w:marTop w:val="0"/>
      <w:marBottom w:val="0"/>
      <w:divBdr>
        <w:top w:val="none" w:sz="0" w:space="0" w:color="auto"/>
        <w:left w:val="none" w:sz="0" w:space="0" w:color="auto"/>
        <w:bottom w:val="none" w:sz="0" w:space="0" w:color="auto"/>
        <w:right w:val="none" w:sz="0" w:space="0" w:color="auto"/>
      </w:divBdr>
      <w:divsChild>
        <w:div w:id="520243351">
          <w:marLeft w:val="0"/>
          <w:marRight w:val="0"/>
          <w:marTop w:val="0"/>
          <w:marBottom w:val="0"/>
          <w:divBdr>
            <w:top w:val="none" w:sz="0" w:space="0" w:color="auto"/>
            <w:left w:val="none" w:sz="0" w:space="0" w:color="auto"/>
            <w:bottom w:val="none" w:sz="0" w:space="0" w:color="auto"/>
            <w:right w:val="none" w:sz="0" w:space="0" w:color="auto"/>
          </w:divBdr>
          <w:divsChild>
            <w:div w:id="17288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p.northeastern.edu/about/"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27</Pages>
  <Words>10585</Words>
  <Characters>60341</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lastModifiedBy>Filipa  Calado</cp:lastModifiedBy>
  <cp:revision>15</cp:revision>
  <dcterms:created xsi:type="dcterms:W3CDTF">2021-11-19T16:13:00Z</dcterms:created>
  <dcterms:modified xsi:type="dcterms:W3CDTF">2021-12-03T20:44:00Z</dcterms:modified>
</cp:coreProperties>
</file>
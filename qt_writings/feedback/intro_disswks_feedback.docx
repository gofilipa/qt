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0E571" w14:textId="77777777" w:rsidR="007F71C8" w:rsidRPr="006F3522" w:rsidRDefault="007F71C8" w:rsidP="007F71C8">
      <w:pPr>
        <w:pStyle w:val="FirstParagraph"/>
        <w:rPr>
          <w:i/>
          <w:iCs/>
        </w:rPr>
      </w:pPr>
      <w:r>
        <w:rPr>
          <w:i/>
          <w:iCs/>
        </w:rPr>
        <w:t>N</w:t>
      </w:r>
      <w:r w:rsidRPr="006F3522">
        <w:rPr>
          <w:i/>
          <w:iCs/>
        </w:rPr>
        <w:t xml:space="preserve">ote to </w:t>
      </w:r>
      <w:r>
        <w:rPr>
          <w:i/>
          <w:iCs/>
        </w:rPr>
        <w:t xml:space="preserve">the </w:t>
      </w:r>
      <w:r w:rsidRPr="006F3522">
        <w:rPr>
          <w:i/>
          <w:iCs/>
        </w:rPr>
        <w:t>diss workshop:</w:t>
      </w:r>
    </w:p>
    <w:p w14:paraId="23CF0CB3" w14:textId="77777777" w:rsidR="007F71C8" w:rsidRDefault="007F71C8" w:rsidP="007F71C8">
      <w:pPr>
        <w:pStyle w:val="BodyText"/>
      </w:pPr>
      <w:r>
        <w:t xml:space="preserve">This excerpt is the introduction to the first chapter of my dissertation, tentatively titled “Queer Tools.” This dissertation as a whole takes a critical look at digital tools from a </w:t>
      </w:r>
      <w:proofErr w:type="gramStart"/>
      <w:r>
        <w:t>humanities</w:t>
      </w:r>
      <w:proofErr w:type="gramEnd"/>
      <w:r>
        <w:t>, and particularly Queer Theory, perspective. Each chapter explores a specific digital tool (like text analysis, text encoding, social reading, and archiving) to see how it facilitates a reading methodology that engages Queer Theory.</w:t>
      </w:r>
    </w:p>
    <w:p w14:paraId="5926F10A" w14:textId="235A3403" w:rsidR="007F71C8" w:rsidRDefault="007F71C8" w:rsidP="007F71C8">
      <w:pPr>
        <w:pStyle w:val="BodyText"/>
      </w:pPr>
      <w:r>
        <w:t xml:space="preserve">This chapter sets up the discussion between Queer Theory and DH by looking for parallels in the way digital </w:t>
      </w:r>
      <w:proofErr w:type="gramStart"/>
      <w:r>
        <w:t>humanists</w:t>
      </w:r>
      <w:proofErr w:type="gramEnd"/>
      <w:r>
        <w:t xml:space="preserve"> approach "text as data" and queer theorists approach subjectivity and affect. The main section of the chapter focuses on text analysis, showing how the distance required in “distant reading” evokes queer theories that suppose a critical distance between reader and text.</w:t>
      </w:r>
    </w:p>
    <w:p w14:paraId="45F9E772" w14:textId="568A2EAE" w:rsidR="007F71C8" w:rsidRPr="006F3522" w:rsidRDefault="00DA08AE" w:rsidP="007F71C8">
      <w:pPr>
        <w:pStyle w:val="BodyText"/>
      </w:pPr>
      <w:ins w:id="0" w:author="Sandra Moyano" w:date="2020-09-13T19:13:00Z">
        <w:r>
          <w:rPr>
            <w:noProof/>
          </w:rPr>
          <mc:AlternateContent>
            <mc:Choice Requires="wpi">
              <w:drawing>
                <wp:anchor distT="0" distB="0" distL="114300" distR="114300" simplePos="0" relativeHeight="251667456" behindDoc="0" locked="0" layoutInCell="1" allowOverlap="1" wp14:anchorId="4E20473E" wp14:editId="4759F355">
                  <wp:simplePos x="0" y="0"/>
                  <wp:positionH relativeFrom="column">
                    <wp:posOffset>34906</wp:posOffset>
                  </wp:positionH>
                  <wp:positionV relativeFrom="paragraph">
                    <wp:posOffset>606307</wp:posOffset>
                  </wp:positionV>
                  <wp:extent cx="2238120" cy="53280"/>
                  <wp:effectExtent l="88900" t="139700" r="86360" b="137795"/>
                  <wp:wrapNone/>
                  <wp:docPr id="8" name="Ink 8"/>
                  <wp:cNvGraphicFramePr/>
                  <a:graphic xmlns:a="http://schemas.openxmlformats.org/drawingml/2006/main">
                    <a:graphicData uri="http://schemas.microsoft.com/office/word/2010/wordprocessingInk">
                      <w14:contentPart bwMode="auto" r:id="rId8">
                        <w14:nvContentPartPr>
                          <w14:cNvContentPartPr/>
                        </w14:nvContentPartPr>
                        <w14:xfrm>
                          <a:off x="0" y="0"/>
                          <a:ext cx="2238120" cy="53280"/>
                        </w14:xfrm>
                      </w14:contentPart>
                    </a:graphicData>
                  </a:graphic>
                </wp:anchor>
              </w:drawing>
            </mc:Choice>
            <mc:Fallback>
              <w:pict>
                <v:shape w14:anchorId="50F52671" id="Ink 8" o:spid="_x0000_s1026" type="#_x0000_t75" style="position:absolute;margin-left:-1.45pt;margin-top:39.25pt;width:184.75pt;height:21.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">
                  <v:imagedata r:id="rId17" o:title=""/>
                </v:shape>
              </w:pict>
            </mc:Fallback>
          </mc:AlternateContent>
        </w:r>
        <w:r>
          <w:rPr>
            <w:noProof/>
          </w:rPr>
          <mc:AlternateContent>
            <mc:Choice Requires="wpi">
              <w:drawing>
                <wp:anchor distT="0" distB="0" distL="114300" distR="114300" simplePos="0" relativeHeight="251666432" behindDoc="0" locked="0" layoutInCell="1" allowOverlap="1" wp14:anchorId="60D8ED9A" wp14:editId="7D201218">
                  <wp:simplePos x="0" y="0"/>
                  <wp:positionH relativeFrom="column">
                    <wp:posOffset>914386</wp:posOffset>
                  </wp:positionH>
                  <wp:positionV relativeFrom="paragraph">
                    <wp:posOffset>425947</wp:posOffset>
                  </wp:positionV>
                  <wp:extent cx="4743720" cy="79560"/>
                  <wp:effectExtent l="88900" t="139700" r="82550" b="136525"/>
                  <wp:wrapNone/>
                  <wp:docPr id="7" name="Ink 7"/>
                  <wp:cNvGraphicFramePr/>
                  <a:graphic xmlns:a="http://schemas.openxmlformats.org/drawingml/2006/main">
                    <a:graphicData uri="http://schemas.microsoft.com/office/word/2010/wordprocessingInk">
                      <w14:contentPart bwMode="auto" r:id="rId18">
                        <w14:nvContentPartPr>
                          <w14:cNvContentPartPr/>
                        </w14:nvContentPartPr>
                        <w14:xfrm>
                          <a:off x="0" y="0"/>
                          <a:ext cx="4743720" cy="79560"/>
                        </w14:xfrm>
                      </w14:contentPart>
                    </a:graphicData>
                  </a:graphic>
                </wp:anchor>
              </w:drawing>
            </mc:Choice>
            <mc:Fallback>
              <w:pict>
                <v:shape w14:anchorId="3D2D94C4" id="Ink 7" o:spid="_x0000_s1026" type="#_x0000_t75" style="position:absolute;margin-left:67.8pt;margin-top:25.1pt;width:381.95pt;height:23.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">
                  <v:imagedata r:id="rId19" o:title=""/>
                </v:shape>
              </w:pict>
            </mc:Fallback>
          </mc:AlternateContent>
        </w:r>
        <w:r>
          <w:rPr>
            <w:noProof/>
          </w:rPr>
          <mc:AlternateContent>
            <mc:Choice Requires="wpi">
              <w:drawing>
                <wp:anchor distT="0" distB="0" distL="114300" distR="114300" simplePos="0" relativeHeight="251665408" behindDoc="0" locked="0" layoutInCell="1" allowOverlap="1" wp14:anchorId="52632B2A" wp14:editId="417BBB41">
                  <wp:simplePos x="0" y="0"/>
                  <wp:positionH relativeFrom="column">
                    <wp:posOffset>-66254</wp:posOffset>
                  </wp:positionH>
                  <wp:positionV relativeFrom="paragraph">
                    <wp:posOffset>450427</wp:posOffset>
                  </wp:positionV>
                  <wp:extent cx="844560" cy="68400"/>
                  <wp:effectExtent l="88900" t="139700" r="107950" b="135255"/>
                  <wp:wrapNone/>
                  <wp:docPr id="6"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844560" cy="68400"/>
                        </w14:xfrm>
                      </w14:contentPart>
                    </a:graphicData>
                  </a:graphic>
                </wp:anchor>
              </w:drawing>
            </mc:Choice>
            <mc:Fallback>
              <w:pict>
                <v:shape w14:anchorId="301E2F42" id="Ink 6" o:spid="_x0000_s1026" type="#_x0000_t75" style="position:absolute;margin-left:-9.4pt;margin-top:27pt;width:74.9pt;height:22.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&#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">
                  <v:imagedata r:id="rId21" o:title=""/>
                </v:shape>
              </w:pict>
            </mc:Fallback>
          </mc:AlternateContent>
        </w:r>
        <w:r>
          <w:rPr>
            <w:noProof/>
          </w:rPr>
          <mc:AlternateContent>
            <mc:Choice Requires="wpi">
              <w:drawing>
                <wp:anchor distT="0" distB="0" distL="114300" distR="114300" simplePos="0" relativeHeight="251664384" behindDoc="0" locked="0" layoutInCell="1" allowOverlap="1" wp14:anchorId="42CB9404" wp14:editId="16FA2A68">
                  <wp:simplePos x="0" y="0"/>
                  <wp:positionH relativeFrom="column">
                    <wp:posOffset>3804466</wp:posOffset>
                  </wp:positionH>
                  <wp:positionV relativeFrom="paragraph">
                    <wp:posOffset>232627</wp:posOffset>
                  </wp:positionV>
                  <wp:extent cx="2011680" cy="35640"/>
                  <wp:effectExtent l="88900" t="139700" r="96520" b="142240"/>
                  <wp:wrapNone/>
                  <wp:docPr id="9"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2011680" cy="35640"/>
                        </w14:xfrm>
                      </w14:contentPart>
                    </a:graphicData>
                  </a:graphic>
                </wp:anchor>
              </w:drawing>
            </mc:Choice>
            <mc:Fallback>
              <w:pict>
                <v:shape w14:anchorId="6DB77AF6" id="Ink 5" o:spid="_x0000_s1026" type="#_x0000_t75" style="position:absolute;margin-left:295.35pt;margin-top:9.8pt;width:166.85pt;height:19.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">
                  <v:imagedata r:id="rId23" o:title=""/>
                </v:shape>
              </w:pict>
            </mc:Fallback>
          </mc:AlternateContent>
        </w:r>
      </w:ins>
      <w:r w:rsidR="007F71C8">
        <w:t xml:space="preserve">The purpose of the intro (below) is to start off the conversation with two close readings of major texts in my argument, to give the audience a sense of </w:t>
      </w:r>
      <w:r w:rsidR="007F71C8" w:rsidRPr="0062385B">
        <w:t>how the digital a</w:t>
      </w:r>
      <w:r w:rsidR="007F71C8" w:rsidRPr="00D86873">
        <w:t>nd queer are entwined.</w:t>
      </w:r>
      <w:r w:rsidR="007F71C8">
        <w:t xml:space="preserve"> I begin with the concept of “</w:t>
      </w:r>
      <w:r w:rsidR="007F71C8" w:rsidRPr="0062385B">
        <w:t>touch</w:t>
      </w:r>
      <w:r w:rsidR="007F71C8">
        <w:t xml:space="preserve">” as an entry point for the ways we talk </w:t>
      </w:r>
      <w:proofErr w:type="spellStart"/>
      <w:r w:rsidR="007F71C8">
        <w:t>aboutdigital</w:t>
      </w:r>
      <w:proofErr w:type="spellEnd"/>
      <w:r w:rsidR="007F71C8">
        <w:t xml:space="preserve"> media and queer subjectivity, and as the chapter goes on, I return to these two texts to deepen my reading of them.</w:t>
      </w:r>
    </w:p>
    <w:p w14:paraId="1F30DFF3" w14:textId="7C48C533" w:rsidR="007F71C8" w:rsidRDefault="007F71C8" w:rsidP="007F71C8">
      <w:pPr>
        <w:pStyle w:val="Compact"/>
      </w:pPr>
      <w:r>
        <w:t xml:space="preserve">My main concerns have to do with clarity and coherence. This topic will be new to most readers, as there’s currently a divide between people who do Queer Theory and Digital Humanities. </w:t>
      </w:r>
      <w:commentRangeStart w:id="1"/>
      <w:r>
        <w:t>I’m coming to Queer Theory from a training in DH, but I’m hoping that this will be accessible (and interesting!) to people in both groups</w:t>
      </w:r>
      <w:commentRangeEnd w:id="1"/>
      <w:r w:rsidR="0095153E">
        <w:rPr>
          <w:rStyle w:val="CommentReference"/>
        </w:rPr>
        <w:commentReference w:id="1"/>
      </w:r>
      <w:r>
        <w:t>. Here are my specific concerns:</w:t>
      </w:r>
    </w:p>
    <w:p w14:paraId="310C3775" w14:textId="77777777" w:rsidR="007F71C8" w:rsidRDefault="007F71C8" w:rsidP="007F71C8">
      <w:pPr>
        <w:pStyle w:val="Compact"/>
      </w:pPr>
    </w:p>
    <w:p w14:paraId="3CB8569A" w14:textId="4CF5A8D9" w:rsidR="007F71C8" w:rsidRDefault="007F71C8" w:rsidP="007F71C8">
      <w:pPr>
        <w:pStyle w:val="Compact"/>
        <w:numPr>
          <w:ilvl w:val="0"/>
          <w:numId w:val="2"/>
        </w:numPr>
      </w:pPr>
      <w:r>
        <w:t xml:space="preserve">The opening two paragraphs are pretty dense, and the first one is particularly so. I'm not sure how I can get into my subject </w:t>
      </w:r>
      <w:commentRangeStart w:id="2"/>
      <w:r>
        <w:t xml:space="preserve">without covering all of this theoretical ground </w:t>
      </w:r>
      <w:commentRangeEnd w:id="2"/>
      <w:r w:rsidR="0095153E">
        <w:rPr>
          <w:rStyle w:val="CommentReference"/>
        </w:rPr>
        <w:commentReference w:id="2"/>
      </w:r>
      <w:r>
        <w:t xml:space="preserve">at the outset. I'm wondering, most of all, </w:t>
      </w:r>
      <w:r w:rsidRPr="00287507">
        <w:rPr>
          <w:b/>
          <w:bCs/>
        </w:rPr>
        <w:t>if you're able to follow this argument</w:t>
      </w:r>
      <w:r>
        <w:t xml:space="preserve"> (does it make sense to you?) and also, </w:t>
      </w:r>
      <w:r w:rsidRPr="00287507">
        <w:rPr>
          <w:b/>
          <w:bCs/>
        </w:rPr>
        <w:t>do you buy it?</w:t>
      </w:r>
      <w:r>
        <w:t xml:space="preserve"> The diss in general is striking out into a relatively new area (Queer Theory + DH), so I'm a little insecure about the plausibility of my project in the way I’ve framed it here.</w:t>
      </w:r>
    </w:p>
    <w:p w14:paraId="06DF1649" w14:textId="77777777" w:rsidR="007F71C8" w:rsidRDefault="007F71C8" w:rsidP="007F71C8">
      <w:pPr>
        <w:pStyle w:val="Compact"/>
        <w:numPr>
          <w:ilvl w:val="0"/>
          <w:numId w:val="2"/>
        </w:numPr>
      </w:pPr>
      <w:r w:rsidRPr="00287507">
        <w:rPr>
          <w:b/>
          <w:bCs/>
        </w:rPr>
        <w:t xml:space="preserve">What are the terms/concepts that I need to explain further? </w:t>
      </w:r>
      <w:r>
        <w:t>Major concepts like "queer subjectivity" and "data" will be elaborated at length later on in the chapter. But I still want to know where you feel like I'm not giving enough information.</w:t>
      </w:r>
    </w:p>
    <w:p w14:paraId="376694CF" w14:textId="77777777" w:rsidR="007F71C8" w:rsidRDefault="007F71C8" w:rsidP="007F71C8">
      <w:pPr>
        <w:pStyle w:val="Compact"/>
        <w:numPr>
          <w:ilvl w:val="0"/>
          <w:numId w:val="2"/>
        </w:numPr>
      </w:pPr>
      <w:r w:rsidRPr="00287507">
        <w:rPr>
          <w:b/>
          <w:bCs/>
        </w:rPr>
        <w:t>Are the close readings compelling?</w:t>
      </w:r>
      <w:r>
        <w:t xml:space="preserve"> Do they make you want to read more?</w:t>
      </w:r>
    </w:p>
    <w:p w14:paraId="75679C11" w14:textId="77777777" w:rsidR="007F71C8" w:rsidRDefault="007F71C8" w:rsidP="007F71C8">
      <w:pPr>
        <w:pStyle w:val="Heading2"/>
      </w:pPr>
    </w:p>
    <w:p w14:paraId="22DB3456" w14:textId="1639A02A" w:rsidR="007F71C8" w:rsidRDefault="0088581D" w:rsidP="007F71C8">
      <w:pPr>
        <w:pStyle w:val="Heading2"/>
      </w:pPr>
      <w:ins w:id="3" w:author="Sandra Moyano" w:date="2020-09-13T19:13:00Z">
        <w:r>
          <w:rPr>
            <w:noProof/>
          </w:rPr>
          <mc:AlternateContent>
            <mc:Choice Requires="wpi">
              <w:drawing>
                <wp:anchor distT="0" distB="0" distL="114300" distR="114300" simplePos="0" relativeHeight="251669504" behindDoc="0" locked="0" layoutInCell="1" allowOverlap="1" wp14:anchorId="3BC23091" wp14:editId="23CE0531">
                  <wp:simplePos x="0" y="0"/>
                  <wp:positionH relativeFrom="column">
                    <wp:posOffset>-386080</wp:posOffset>
                  </wp:positionH>
                  <wp:positionV relativeFrom="paragraph">
                    <wp:posOffset>-922020</wp:posOffset>
                  </wp:positionV>
                  <wp:extent cx="6974205" cy="2197735"/>
                  <wp:effectExtent l="38100" t="25400" r="10795" b="37465"/>
                  <wp:wrapNone/>
                  <wp:docPr id="157" name="Ink 157"/>
                  <wp:cNvGraphicFramePr/>
                  <a:graphic xmlns:a="http://schemas.openxmlformats.org/drawingml/2006/main">
                    <a:graphicData uri="http://schemas.microsoft.com/office/word/2010/wordprocessingInk">
                      <w14:contentPart bwMode="auto" r:id="rId28">
                        <w14:nvContentPartPr>
                          <w14:cNvContentPartPr/>
                        </w14:nvContentPartPr>
                        <w14:xfrm>
                          <a:off x="0" y="0"/>
                          <a:ext cx="6974205" cy="2197735"/>
                        </w14:xfrm>
                      </w14:contentPart>
                    </a:graphicData>
                  </a:graphic>
                </wp:anchor>
              </w:drawing>
            </mc:Choice>
            <mc:Fallback>
              <w:pict>
                <v:shape w14:anchorId="192C760D" id="Ink 157" o:spid="_x0000_s1026" type="#_x0000_t75" style="position:absolute;margin-left:-31pt;margin-top:-73.2pt;width:550.3pt;height:174.2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">
                  <v:imagedata r:id="rId29" o:title=""/>
                </v:shape>
              </w:pict>
            </mc:Fallback>
          </mc:AlternateContent>
        </w:r>
      </w:ins>
      <w:r w:rsidR="007F71C8">
        <w:t>Thanks for reading!</w:t>
      </w:r>
    </w:p>
    <w:p w14:paraId="4E7379F8" w14:textId="31A9EC76" w:rsidR="007F71C8" w:rsidRPr="00287507" w:rsidRDefault="00F2780B" w:rsidP="007F71C8">
      <w:pPr>
        <w:pStyle w:val="BodyText"/>
      </w:pPr>
      <w:ins w:id="4" w:author="Sandra Moyano" w:date="2020-09-13T19:13:00Z">
        <w:r>
          <w:rPr>
            <w:noProof/>
          </w:rPr>
          <mc:AlternateContent>
            <mc:Choice Requires="wpi">
              <w:drawing>
                <wp:anchor distT="0" distB="0" distL="114300" distR="114300" simplePos="0" relativeHeight="251671552" behindDoc="0" locked="0" layoutInCell="1" allowOverlap="1" wp14:anchorId="5EE14587" wp14:editId="03354402">
                  <wp:simplePos x="0" y="0"/>
                  <wp:positionH relativeFrom="column">
                    <wp:posOffset>5587365</wp:posOffset>
                  </wp:positionH>
                  <wp:positionV relativeFrom="paragraph">
                    <wp:posOffset>293370</wp:posOffset>
                  </wp:positionV>
                  <wp:extent cx="924360" cy="228285"/>
                  <wp:effectExtent l="38100" t="38100" r="28575" b="38735"/>
                  <wp:wrapNone/>
                  <wp:docPr id="142" name="Ink 142"/>
                  <wp:cNvGraphicFramePr/>
                  <a:graphic xmlns:a="http://schemas.openxmlformats.org/drawingml/2006/main">
                    <a:graphicData uri="http://schemas.microsoft.com/office/word/2010/wordprocessingInk">
                      <w14:contentPart bwMode="auto" r:id="rId30">
                        <w14:nvContentPartPr>
                          <w14:cNvContentPartPr/>
                        </w14:nvContentPartPr>
                        <w14:xfrm>
                          <a:off x="0" y="0"/>
                          <a:ext cx="924360" cy="228285"/>
                        </w14:xfrm>
                      </w14:contentPart>
                    </a:graphicData>
                  </a:graphic>
                </wp:anchor>
              </w:drawing>
            </mc:Choice>
            <mc:Fallback>
              <w:pict>
                <v:shape w14:anchorId="3E936652" id="Ink 142" o:spid="_x0000_s1026" type="#_x0000_t75" style="position:absolute;margin-left:439.35pt;margin-top:22.5pt;width:74pt;height:19.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">
                  <v:imagedata r:id="rId31" o:title=""/>
                </v:shape>
              </w:pict>
            </mc:Fallback>
          </mc:AlternateContent>
        </w:r>
      </w:ins>
      <w:r w:rsidR="007F71C8">
        <w:t>-Filipa</w:t>
      </w:r>
    </w:p>
    <w:p w14:paraId="3F1AF7CF" w14:textId="77777777" w:rsidR="007F71C8" w:rsidRDefault="007F71C8" w:rsidP="007F71C8">
      <w:pPr>
        <w:pStyle w:val="BodyText"/>
      </w:pPr>
    </w:p>
    <w:p w14:paraId="08A19C71" w14:textId="2D7EACC9" w:rsidR="007F71C8" w:rsidRPr="00AD6252" w:rsidRDefault="004A7AAF" w:rsidP="007F71C8">
      <w:pPr>
        <w:pStyle w:val="BodyText"/>
      </w:pPr>
      <w:ins w:id="5" w:author="Sandra Moyano" w:date="2020-09-13T19:13:00Z">
        <w:r>
          <w:rPr>
            <w:noProof/>
          </w:rPr>
          <mc:AlternateContent>
            <mc:Choice Requires="wpi">
              <w:drawing>
                <wp:anchor distT="0" distB="0" distL="114300" distR="114300" simplePos="0" relativeHeight="251675648" behindDoc="0" locked="0" layoutInCell="1" allowOverlap="1" wp14:anchorId="6FB76D5E" wp14:editId="6AEB9187">
                  <wp:simplePos x="0" y="0"/>
                  <wp:positionH relativeFrom="column">
                    <wp:posOffset>-316230</wp:posOffset>
                  </wp:positionH>
                  <wp:positionV relativeFrom="paragraph">
                    <wp:posOffset>210820</wp:posOffset>
                  </wp:positionV>
                  <wp:extent cx="6523355" cy="1319530"/>
                  <wp:effectExtent l="38100" t="25400" r="4445" b="39370"/>
                  <wp:wrapNone/>
                  <wp:docPr id="687" name="Ink 687"/>
                  <wp:cNvGraphicFramePr/>
                  <a:graphic xmlns:a="http://schemas.openxmlformats.org/drawingml/2006/main">
                    <a:graphicData uri="http://schemas.microsoft.com/office/word/2010/wordprocessingInk">
                      <w14:contentPart bwMode="auto" r:id="rId32">
                        <w14:nvContentPartPr>
                          <w14:cNvContentPartPr/>
                        </w14:nvContentPartPr>
                        <w14:xfrm>
                          <a:off x="0" y="0"/>
                          <a:ext cx="6523355" cy="1319530"/>
                        </w14:xfrm>
                      </w14:contentPart>
                    </a:graphicData>
                  </a:graphic>
                </wp:anchor>
              </w:drawing>
            </mc:Choice>
            <mc:Fallback>
              <w:pict>
                <v:shape w14:anchorId="3C1A7D2E" id="Ink 687" o:spid="_x0000_s1026" type="#_x0000_t75" style="position:absolute;margin-left:-25.5pt;margin-top:16pt;width:514.85pt;height:105.1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">
                  <v:imagedata r:id="rId33" o:title=""/>
                </v:shape>
              </w:pict>
            </mc:Fallback>
          </mc:AlternateContent>
        </w:r>
        <w:r w:rsidR="00515552">
          <w:rPr>
            <w:noProof/>
          </w:rPr>
          <mc:AlternateContent>
            <mc:Choice Requires="wpi">
              <w:drawing>
                <wp:anchor distT="0" distB="0" distL="114300" distR="114300" simplePos="0" relativeHeight="251674624" behindDoc="0" locked="0" layoutInCell="1" allowOverlap="1" wp14:anchorId="6A3AD4E9" wp14:editId="6E06EBFF">
                  <wp:simplePos x="0" y="0"/>
                  <wp:positionH relativeFrom="column">
                    <wp:posOffset>2508720</wp:posOffset>
                  </wp:positionH>
                  <wp:positionV relativeFrom="paragraph">
                    <wp:posOffset>-133853</wp:posOffset>
                  </wp:positionV>
                  <wp:extent cx="445680" cy="380880"/>
                  <wp:effectExtent l="38100" t="38100" r="37465" b="38735"/>
                  <wp:wrapNone/>
                  <wp:docPr id="617" name="Ink 617"/>
                  <wp:cNvGraphicFramePr/>
                  <a:graphic xmlns:a="http://schemas.openxmlformats.org/drawingml/2006/main">
                    <a:graphicData uri="http://schemas.microsoft.com/office/word/2010/wordprocessingInk">
                      <w14:contentPart bwMode="auto" r:id="rId34">
                        <w14:nvContentPartPr>
                          <w14:cNvContentPartPr/>
                        </w14:nvContentPartPr>
                        <w14:xfrm>
                          <a:off x="0" y="0"/>
                          <a:ext cx="445680" cy="380880"/>
                        </w14:xfrm>
                      </w14:contentPart>
                    </a:graphicData>
                  </a:graphic>
                </wp:anchor>
              </w:drawing>
            </mc:Choice>
            <mc:Fallback>
              <w:pict>
                <v:shape w14:anchorId="488CF2D5" id="Ink 617" o:spid="_x0000_s1026" type="#_x0000_t75" style="position:absolute;margin-left:196.95pt;margin-top:-11.15pt;width:36.35pt;height:31.2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">
                  <v:imagedata r:id="rId35" o:title=""/>
                </v:shape>
              </w:pict>
            </mc:Fallback>
          </mc:AlternateContent>
        </w:r>
        <w:r w:rsidR="00515552">
          <w:rPr>
            <w:noProof/>
          </w:rPr>
          <mc:AlternateContent>
            <mc:Choice Requires="wpi">
              <w:drawing>
                <wp:anchor distT="0" distB="0" distL="114300" distR="114300" simplePos="0" relativeHeight="251673600" behindDoc="0" locked="0" layoutInCell="1" allowOverlap="1" wp14:anchorId="1A98916C" wp14:editId="6A0F9268">
                  <wp:simplePos x="0" y="0"/>
                  <wp:positionH relativeFrom="column">
                    <wp:posOffset>-193040</wp:posOffset>
                  </wp:positionH>
                  <wp:positionV relativeFrom="paragraph">
                    <wp:posOffset>-116840</wp:posOffset>
                  </wp:positionV>
                  <wp:extent cx="2484715" cy="481330"/>
                  <wp:effectExtent l="38100" t="38100" r="30480" b="39370"/>
                  <wp:wrapNone/>
                  <wp:docPr id="616" name="Ink 616"/>
                  <wp:cNvGraphicFramePr/>
                  <a:graphic xmlns:a="http://schemas.openxmlformats.org/drawingml/2006/main">
                    <a:graphicData uri="http://schemas.microsoft.com/office/word/2010/wordprocessingInk">
                      <w14:contentPart bwMode="auto" r:id="rId36">
                        <w14:nvContentPartPr>
                          <w14:cNvContentPartPr/>
                        </w14:nvContentPartPr>
                        <w14:xfrm>
                          <a:off x="0" y="0"/>
                          <a:ext cx="2484715" cy="481330"/>
                        </w14:xfrm>
                      </w14:contentPart>
                    </a:graphicData>
                  </a:graphic>
                </wp:anchor>
              </w:drawing>
            </mc:Choice>
            <mc:Fallback>
              <w:pict>
                <v:shape w14:anchorId="7E5946FE" id="Ink 616" o:spid="_x0000_s1026" type="#_x0000_t75" style="position:absolute;margin-left:-15.8pt;margin-top:-9.8pt;width:196.9pt;height:39.1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">
                  <v:imagedata r:id="rId37" o:title=""/>
                </v:shape>
              </w:pict>
            </mc:Fallback>
          </mc:AlternateContent>
        </w:r>
      </w:ins>
    </w:p>
    <w:p w14:paraId="3AFB3F2B" w14:textId="77777777" w:rsidR="007F71C8" w:rsidRDefault="007F71C8" w:rsidP="007F71C8">
      <w:pPr>
        <w:pStyle w:val="Heading2"/>
      </w:pPr>
      <w:r>
        <w:lastRenderedPageBreak/>
        <w:t>Queerness, the Digital &amp; Touch</w:t>
      </w:r>
    </w:p>
    <w:p w14:paraId="53B31D3A" w14:textId="77777777" w:rsidR="007F71C8" w:rsidRDefault="007F71C8" w:rsidP="007F71C8">
      <w:pPr>
        <w:pStyle w:val="FirstParagraph"/>
      </w:pPr>
      <w:r>
        <w:rPr>
          <w:i/>
        </w:rPr>
        <w:t xml:space="preserve">No sooner have I written this than it strikes me as an avowal of the imaginary; I should have uttered it as a dreamy speech which seeks to know why I resist or I desire; unfortunately I am condemned to assertion: we lack in French [and perhaps in every language] a grammatical mode which would speak lightly [our conditional is much too heavy], not intellectual doubt, but </w:t>
      </w:r>
      <w:r w:rsidRPr="0062385B">
        <w:rPr>
          <w:i/>
        </w:rPr>
        <w:t>the value which strives to convert itself into theory.</w:t>
      </w:r>
      <w:r>
        <w:t xml:space="preserve"> </w:t>
      </w:r>
    </w:p>
    <w:p w14:paraId="19751449" w14:textId="77777777" w:rsidR="007F71C8" w:rsidRDefault="007F71C8" w:rsidP="007F71C8">
      <w:pPr>
        <w:pStyle w:val="FirstParagraph"/>
        <w:jc w:val="right"/>
      </w:pPr>
      <w:r>
        <w:t xml:space="preserve">Roland Barthes, </w:t>
      </w:r>
      <w:r>
        <w:rPr>
          <w:i/>
        </w:rPr>
        <w:t>Roland Barthes by Roland Barthes</w:t>
      </w:r>
      <w:r>
        <w:t>, 55.</w:t>
      </w:r>
    </w:p>
    <w:p w14:paraId="3B9802AC" w14:textId="77777777" w:rsidR="007F71C8" w:rsidRDefault="007F71C8" w:rsidP="007F71C8">
      <w:pPr>
        <w:pStyle w:val="BodyText"/>
        <w:spacing w:line="480" w:lineRule="auto"/>
      </w:pPr>
    </w:p>
    <w:p w14:paraId="51AB4545" w14:textId="51F94E36" w:rsidR="007F71C8" w:rsidRDefault="006162D3" w:rsidP="007F71C8">
      <w:pPr>
        <w:pStyle w:val="BodyText"/>
        <w:spacing w:line="480" w:lineRule="auto"/>
      </w:pPr>
      <w:ins w:id="6" w:author="Sandra Moyano" w:date="2020-09-13T19:13:00Z">
        <w:r>
          <w:rPr>
            <w:noProof/>
          </w:rPr>
          <mc:AlternateContent>
            <mc:Choice Requires="wpi">
              <w:drawing>
                <wp:anchor distT="0" distB="0" distL="114300" distR="114300" simplePos="0" relativeHeight="251682816" behindDoc="0" locked="0" layoutInCell="1" allowOverlap="1" wp14:anchorId="61D6A4D6" wp14:editId="027E8189">
                  <wp:simplePos x="0" y="0"/>
                  <wp:positionH relativeFrom="column">
                    <wp:posOffset>3398026</wp:posOffset>
                  </wp:positionH>
                  <wp:positionV relativeFrom="paragraph">
                    <wp:posOffset>6037645</wp:posOffset>
                  </wp:positionV>
                  <wp:extent cx="4680" cy="360"/>
                  <wp:effectExtent l="25400" t="38100" r="33655" b="38100"/>
                  <wp:wrapNone/>
                  <wp:docPr id="73" name="Ink 73"/>
                  <wp:cNvGraphicFramePr/>
                  <a:graphic xmlns:a="http://schemas.openxmlformats.org/drawingml/2006/main">
                    <a:graphicData uri="http://schemas.microsoft.com/office/word/2010/wordprocessingInk">
                      <w14:contentPart bwMode="auto" r:id="rId38">
                        <w14:nvContentPartPr>
                          <w14:cNvContentPartPr/>
                        </w14:nvContentPartPr>
                        <w14:xfrm>
                          <a:off x="0" y="0"/>
                          <a:ext cx="4680" cy="360"/>
                        </w14:xfrm>
                      </w14:contentPart>
                    </a:graphicData>
                  </a:graphic>
                </wp:anchor>
              </w:drawing>
            </mc:Choice>
            <mc:Fallback>
              <w:pict>
                <v:shape w14:anchorId="7ACBD1E8" id="Ink 73" o:spid="_x0000_s1026" type="#_x0000_t75" style="position:absolute;margin-left:266.95pt;margin-top:474.8pt;width:1.55pt;height:1.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">
                  <v:imagedata r:id="rId39" o:title=""/>
                </v:shape>
              </w:pict>
            </mc:Fallback>
          </mc:AlternateContent>
        </w:r>
        <w:r>
          <w:rPr>
            <w:noProof/>
          </w:rPr>
          <mc:AlternateContent>
            <mc:Choice Requires="wpi">
              <w:drawing>
                <wp:anchor distT="0" distB="0" distL="114300" distR="114300" simplePos="0" relativeHeight="251681792" behindDoc="0" locked="0" layoutInCell="1" allowOverlap="1" wp14:anchorId="4A3C0570" wp14:editId="7BA97B05">
                  <wp:simplePos x="0" y="0"/>
                  <wp:positionH relativeFrom="column">
                    <wp:posOffset>3376066</wp:posOffset>
                  </wp:positionH>
                  <wp:positionV relativeFrom="paragraph">
                    <wp:posOffset>6125845</wp:posOffset>
                  </wp:positionV>
                  <wp:extent cx="237600" cy="66240"/>
                  <wp:effectExtent l="38100" t="38100" r="0" b="35560"/>
                  <wp:wrapNone/>
                  <wp:docPr id="72" name="Ink 72"/>
                  <wp:cNvGraphicFramePr/>
                  <a:graphic xmlns:a="http://schemas.openxmlformats.org/drawingml/2006/main">
                    <a:graphicData uri="http://schemas.microsoft.com/office/word/2010/wordprocessingInk">
                      <w14:contentPart bwMode="auto" r:id="rId40">
                        <w14:nvContentPartPr>
                          <w14:cNvContentPartPr/>
                        </w14:nvContentPartPr>
                        <w14:xfrm>
                          <a:off x="0" y="0"/>
                          <a:ext cx="237600" cy="66240"/>
                        </w14:xfrm>
                      </w14:contentPart>
                    </a:graphicData>
                  </a:graphic>
                </wp:anchor>
              </w:drawing>
            </mc:Choice>
            <mc:Fallback>
              <w:pict>
                <v:shape w14:anchorId="567957DF" id="Ink 72" o:spid="_x0000_s1026" type="#_x0000_t75" style="position:absolute;margin-left:265.25pt;margin-top:481.75pt;width:19.9pt;height:6.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">
                  <v:imagedata r:id="rId41" o:title=""/>
                </v:shape>
              </w:pict>
            </mc:Fallback>
          </mc:AlternateContent>
        </w:r>
        <w:r w:rsidR="00FB63C6">
          <w:rPr>
            <w:noProof/>
          </w:rPr>
          <mc:AlternateContent>
            <mc:Choice Requires="wpi">
              <w:drawing>
                <wp:anchor distT="0" distB="0" distL="114300" distR="114300" simplePos="0" relativeHeight="251680768" behindDoc="0" locked="0" layoutInCell="1" allowOverlap="1" wp14:anchorId="2FE15DC9" wp14:editId="73D7C24E">
                  <wp:simplePos x="0" y="0"/>
                  <wp:positionH relativeFrom="column">
                    <wp:posOffset>3221990</wp:posOffset>
                  </wp:positionH>
                  <wp:positionV relativeFrom="paragraph">
                    <wp:posOffset>6301105</wp:posOffset>
                  </wp:positionV>
                  <wp:extent cx="2936955" cy="332450"/>
                  <wp:effectExtent l="38100" t="38100" r="22225" b="36195"/>
                  <wp:wrapNone/>
                  <wp:docPr id="71" name="Ink 71"/>
                  <wp:cNvGraphicFramePr/>
                  <a:graphic xmlns:a="http://schemas.openxmlformats.org/drawingml/2006/main">
                    <a:graphicData uri="http://schemas.microsoft.com/office/word/2010/wordprocessingInk">
                      <w14:contentPart bwMode="auto" r:id="rId42">
                        <w14:nvContentPartPr>
                          <w14:cNvContentPartPr/>
                        </w14:nvContentPartPr>
                        <w14:xfrm>
                          <a:off x="0" y="0"/>
                          <a:ext cx="2936955" cy="332450"/>
                        </w14:xfrm>
                      </w14:contentPart>
                    </a:graphicData>
                  </a:graphic>
                </wp:anchor>
              </w:drawing>
            </mc:Choice>
            <mc:Fallback>
              <w:pict>
                <v:shape w14:anchorId="6FCCA3DD" id="Ink 71" o:spid="_x0000_s1026" type="#_x0000_t75" style="position:absolute;margin-left:253.1pt;margin-top:495.55pt;width:232.45pt;height:27.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">
                  <v:imagedata r:id="rId43" o:title=""/>
                </v:shape>
              </w:pict>
            </mc:Fallback>
          </mc:AlternateContent>
        </w:r>
        <w:r w:rsidR="00476EE5">
          <w:rPr>
            <w:noProof/>
          </w:rPr>
          <mc:AlternateContent>
            <mc:Choice Requires="wpi">
              <w:drawing>
                <wp:anchor distT="0" distB="0" distL="114300" distR="114300" simplePos="0" relativeHeight="251679744" behindDoc="0" locked="0" layoutInCell="1" allowOverlap="1" wp14:anchorId="374625D2" wp14:editId="1925A9F4">
                  <wp:simplePos x="0" y="0"/>
                  <wp:positionH relativeFrom="column">
                    <wp:posOffset>795655</wp:posOffset>
                  </wp:positionH>
                  <wp:positionV relativeFrom="paragraph">
                    <wp:posOffset>6064250</wp:posOffset>
                  </wp:positionV>
                  <wp:extent cx="3666240" cy="694440"/>
                  <wp:effectExtent l="38100" t="25400" r="42545" b="42545"/>
                  <wp:wrapNone/>
                  <wp:docPr id="59" name="Ink 59"/>
                  <wp:cNvGraphicFramePr/>
                  <a:graphic xmlns:a="http://schemas.openxmlformats.org/drawingml/2006/main">
                    <a:graphicData uri="http://schemas.microsoft.com/office/word/2010/wordprocessingInk">
                      <w14:contentPart bwMode="auto" r:id="rId44">
                        <w14:nvContentPartPr>
                          <w14:cNvContentPartPr/>
                        </w14:nvContentPartPr>
                        <w14:xfrm>
                          <a:off x="0" y="0"/>
                          <a:ext cx="3666240" cy="694440"/>
                        </w14:xfrm>
                      </w14:contentPart>
                    </a:graphicData>
                  </a:graphic>
                </wp:anchor>
              </w:drawing>
            </mc:Choice>
            <mc:Fallback>
              <w:pict>
                <v:shape w14:anchorId="009D4DDE" id="Ink 59" o:spid="_x0000_s1026" type="#_x0000_t75" style="position:absolute;margin-left:62.05pt;margin-top:476.9pt;width:289.9pt;height:55.9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">
                  <v:imagedata r:id="rId45" o:title=""/>
                </v:shape>
              </w:pict>
            </mc:Fallback>
          </mc:AlternateContent>
        </w:r>
        <w:r w:rsidR="00476EE5">
          <w:rPr>
            <w:noProof/>
          </w:rPr>
          <mc:AlternateContent>
            <mc:Choice Requires="wpi">
              <w:drawing>
                <wp:anchor distT="0" distB="0" distL="114300" distR="114300" simplePos="0" relativeHeight="251678720" behindDoc="0" locked="0" layoutInCell="1" allowOverlap="1" wp14:anchorId="54F5C61D" wp14:editId="73BE2385">
                  <wp:simplePos x="0" y="0"/>
                  <wp:positionH relativeFrom="column">
                    <wp:posOffset>4681220</wp:posOffset>
                  </wp:positionH>
                  <wp:positionV relativeFrom="paragraph">
                    <wp:posOffset>6038215</wp:posOffset>
                  </wp:positionV>
                  <wp:extent cx="690690" cy="149170"/>
                  <wp:effectExtent l="38100" t="38100" r="8255" b="41910"/>
                  <wp:wrapNone/>
                  <wp:docPr id="43" name="Ink 43"/>
                  <wp:cNvGraphicFramePr/>
                  <a:graphic xmlns:a="http://schemas.openxmlformats.org/drawingml/2006/main">
                    <a:graphicData uri="http://schemas.microsoft.com/office/word/2010/wordprocessingInk">
                      <w14:contentPart bwMode="auto" r:id="rId46">
                        <w14:nvContentPartPr>
                          <w14:cNvContentPartPr/>
                        </w14:nvContentPartPr>
                        <w14:xfrm>
                          <a:off x="0" y="0"/>
                          <a:ext cx="690690" cy="149170"/>
                        </w14:xfrm>
                      </w14:contentPart>
                    </a:graphicData>
                  </a:graphic>
                </wp:anchor>
              </w:drawing>
            </mc:Choice>
            <mc:Fallback>
              <w:pict>
                <v:shape w14:anchorId="77863393" id="Ink 43" o:spid="_x0000_s1026" type="#_x0000_t75" style="position:absolute;margin-left:368pt;margin-top:474.85pt;width:55.65pt;height:1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">
                  <v:imagedata r:id="rId47" o:title=""/>
                </v:shape>
              </w:pict>
            </mc:Fallback>
          </mc:AlternateContent>
        </w:r>
        <w:r w:rsidR="00290BA2">
          <w:rPr>
            <w:noProof/>
          </w:rPr>
          <mc:AlternateContent>
            <mc:Choice Requires="wpi">
              <w:drawing>
                <wp:anchor distT="0" distB="0" distL="114300" distR="114300" simplePos="0" relativeHeight="251677696" behindDoc="0" locked="0" layoutInCell="1" allowOverlap="1" wp14:anchorId="60658F1D" wp14:editId="333037A8">
                  <wp:simplePos x="0" y="0"/>
                  <wp:positionH relativeFrom="column">
                    <wp:posOffset>0</wp:posOffset>
                  </wp:positionH>
                  <wp:positionV relativeFrom="paragraph">
                    <wp:posOffset>217170</wp:posOffset>
                  </wp:positionV>
                  <wp:extent cx="1137920" cy="5961565"/>
                  <wp:effectExtent l="38100" t="38100" r="30480" b="45720"/>
                  <wp:wrapNone/>
                  <wp:docPr id="17" name="Ink 17"/>
                  <wp:cNvGraphicFramePr/>
                  <a:graphic xmlns:a="http://schemas.openxmlformats.org/drawingml/2006/main">
                    <a:graphicData uri="http://schemas.microsoft.com/office/word/2010/wordprocessingInk">
                      <w14:contentPart bwMode="auto" r:id="rId48">
                        <w14:nvContentPartPr>
                          <w14:cNvContentPartPr/>
                        </w14:nvContentPartPr>
                        <w14:xfrm>
                          <a:off x="0" y="0"/>
                          <a:ext cx="1137920" cy="5961565"/>
                        </w14:xfrm>
                      </w14:contentPart>
                    </a:graphicData>
                  </a:graphic>
                </wp:anchor>
              </w:drawing>
            </mc:Choice>
            <mc:Fallback>
              <w:pict>
                <v:shape w14:anchorId="7F4494B1" id="Ink 17" o:spid="_x0000_s1026" type="#_x0000_t75" style="position:absolute;margin-left:-.55pt;margin-top:16.3pt;width:91pt;height:47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">
                  <v:imagedata r:id="rId49" o:title=""/>
                </v:shape>
              </w:pict>
            </mc:Fallback>
          </mc:AlternateContent>
        </w:r>
      </w:ins>
      <w:r w:rsidR="007F71C8">
        <w:t xml:space="preserve">If digital humanists and queer theorists are going to find some common ground, they might start with </w:t>
      </w:r>
      <w:r w:rsidR="007F71C8">
        <w:rPr>
          <w:i/>
        </w:rPr>
        <w:t>touch</w:t>
      </w:r>
      <w:r w:rsidR="007F71C8">
        <w:t>. Touch is a means of interfacing with the world, an encounter between subject and object, which signals a problem of access</w:t>
      </w:r>
      <w:r w:rsidR="007F71C8">
        <w:rPr>
          <w:rStyle w:val="FootnoteReference"/>
        </w:rPr>
        <w:footnoteReference w:id="2"/>
      </w:r>
      <w:r w:rsidR="007F71C8">
        <w:t xml:space="preserve"> that applies to both electronic media and queer subjectivity. </w:t>
      </w:r>
      <w:commentRangeStart w:id="7"/>
      <w:r w:rsidR="007F71C8">
        <w:t>Associations between the digital</w:t>
      </w:r>
      <w:commentRangeStart w:id="8"/>
      <w:r w:rsidR="007F71C8">
        <w:rPr>
          <w:rStyle w:val="FootnoteReference"/>
        </w:rPr>
        <w:footnoteReference w:id="3"/>
      </w:r>
      <w:r w:rsidR="007F71C8">
        <w:t xml:space="preserve"> </w:t>
      </w:r>
      <w:commentRangeEnd w:id="8"/>
      <w:r w:rsidR="0095153E">
        <w:rPr>
          <w:rStyle w:val="CommentReference"/>
        </w:rPr>
        <w:commentReference w:id="8"/>
      </w:r>
      <w:r w:rsidR="007F71C8">
        <w:t xml:space="preserve">and touch expand from numerical computation (the ten "digits" of the hand) </w:t>
      </w:r>
      <w:commentRangeEnd w:id="7"/>
      <w:r w:rsidR="00962F46">
        <w:rPr>
          <w:rStyle w:val="CommentReference"/>
        </w:rPr>
        <w:commentReference w:id="7"/>
      </w:r>
      <w:r w:rsidR="007F71C8">
        <w:t xml:space="preserve">to signify the haptic connections made through the intermediaries of mice, keyboards, and touch screens. </w:t>
      </w:r>
      <w:commentRangeStart w:id="9"/>
      <w:r w:rsidR="007F71C8">
        <w:t>Crucially, these intermediaries demonstrate that humans engage with electronic data at a remove, through layers of computation, abstraction, formalization</w:t>
      </w:r>
      <w:commentRangeEnd w:id="9"/>
      <w:r w:rsidR="00962F46">
        <w:rPr>
          <w:rStyle w:val="CommentReference"/>
        </w:rPr>
        <w:commentReference w:id="9"/>
      </w:r>
      <w:r w:rsidR="007F71C8">
        <w:rPr>
          <w:rStyle w:val="FootnoteReference"/>
        </w:rPr>
        <w:footnoteReference w:id="4"/>
      </w:r>
      <w:r w:rsidR="007F71C8">
        <w:t>. Matt Kirschenbaum explains that “[d]</w:t>
      </w:r>
      <w:proofErr w:type="spellStart"/>
      <w:r w:rsidR="007F71C8">
        <w:t>igital</w:t>
      </w:r>
      <w:proofErr w:type="spellEnd"/>
      <w:r w:rsidR="007F71C8">
        <w:t xml:space="preserve"> inscription is a form of displacement. Its fundamental characteristic is to remove digital objects from the channels of direct human intervention” (</w:t>
      </w:r>
      <w:r w:rsidR="007F71C8">
        <w:rPr>
          <w:i/>
        </w:rPr>
        <w:t xml:space="preserve">Mechanisms: New Media and the </w:t>
      </w:r>
      <w:r w:rsidR="007F71C8">
        <w:rPr>
          <w:i/>
        </w:rPr>
        <w:lastRenderedPageBreak/>
        <w:t>Forensic Imagination</w:t>
      </w:r>
      <w:r w:rsidR="007F71C8">
        <w:t xml:space="preserve"> 86). </w:t>
      </w:r>
      <w:commentRangeStart w:id="10"/>
      <w:commentRangeStart w:id="11"/>
      <w:r w:rsidR="007F71C8">
        <w:t>Moving to the context of queerness</w:t>
      </w:r>
      <w:commentRangeEnd w:id="10"/>
      <w:r w:rsidR="00962F46">
        <w:rPr>
          <w:rStyle w:val="CommentReference"/>
        </w:rPr>
        <w:commentReference w:id="10"/>
      </w:r>
      <w:r w:rsidR="007F71C8">
        <w:t xml:space="preserve">, touch similarly points to a problem of access. </w:t>
      </w:r>
      <w:commentRangeStart w:id="12"/>
      <w:r w:rsidR="007F71C8">
        <w:t xml:space="preserve">Like digital media, </w:t>
      </w:r>
      <w:commentRangeStart w:id="13"/>
      <w:r w:rsidR="007F71C8">
        <w:t xml:space="preserve">queer subjectivity has been theorized as legible by </w:t>
      </w:r>
      <w:ins w:id="14" w:author="Sandra Moyano" w:date="2020-09-13T19:13:00Z">
        <w:r w:rsidR="006E115A">
          <w:rPr>
            <w:noProof/>
          </w:rPr>
          <mc:AlternateContent>
            <mc:Choice Requires="wpi">
              <w:drawing>
                <wp:anchor distT="0" distB="0" distL="114300" distR="114300" simplePos="0" relativeHeight="251685888" behindDoc="0" locked="0" layoutInCell="1" allowOverlap="1" wp14:anchorId="6FF6B291" wp14:editId="662D67F3">
                  <wp:simplePos x="0" y="0"/>
                  <wp:positionH relativeFrom="column">
                    <wp:posOffset>4225925</wp:posOffset>
                  </wp:positionH>
                  <wp:positionV relativeFrom="paragraph">
                    <wp:posOffset>883285</wp:posOffset>
                  </wp:positionV>
                  <wp:extent cx="1616435" cy="297815"/>
                  <wp:effectExtent l="25400" t="38100" r="34925" b="32385"/>
                  <wp:wrapNone/>
                  <wp:docPr id="94" name="Ink 94"/>
                  <wp:cNvGraphicFramePr/>
                  <a:graphic xmlns:a="http://schemas.openxmlformats.org/drawingml/2006/main">
                    <a:graphicData uri="http://schemas.microsoft.com/office/word/2010/wordprocessingInk">
                      <w14:contentPart bwMode="auto" r:id="rId50">
                        <w14:nvContentPartPr>
                          <w14:cNvContentPartPr/>
                        </w14:nvContentPartPr>
                        <w14:xfrm>
                          <a:off x="0" y="0"/>
                          <a:ext cx="1616435" cy="297815"/>
                        </w14:xfrm>
                      </w14:contentPart>
                    </a:graphicData>
                  </a:graphic>
                </wp:anchor>
              </w:drawing>
            </mc:Choice>
            <mc:Fallback>
              <w:pict>
                <v:shape w14:anchorId="752EFFCF" id="Ink 94" o:spid="_x0000_s1026" type="#_x0000_t75" style="position:absolute;margin-left:332.15pt;margin-top:68.95pt;width:128.5pt;height:24.6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">
                  <v:imagedata r:id="rId51" o:title=""/>
                </v:shape>
              </w:pict>
            </mc:Fallback>
          </mc:AlternateContent>
        </w:r>
        <w:r w:rsidR="006E115A">
          <w:rPr>
            <w:noProof/>
          </w:rPr>
          <mc:AlternateContent>
            <mc:Choice Requires="wpi">
              <w:drawing>
                <wp:anchor distT="0" distB="0" distL="114300" distR="114300" simplePos="0" relativeHeight="251684864" behindDoc="0" locked="0" layoutInCell="1" allowOverlap="1" wp14:anchorId="76F9B81B" wp14:editId="6518D40D">
                  <wp:simplePos x="0" y="0"/>
                  <wp:positionH relativeFrom="column">
                    <wp:posOffset>3743325</wp:posOffset>
                  </wp:positionH>
                  <wp:positionV relativeFrom="paragraph">
                    <wp:posOffset>975360</wp:posOffset>
                  </wp:positionV>
                  <wp:extent cx="442440" cy="126720"/>
                  <wp:effectExtent l="38100" t="25400" r="0" b="38735"/>
                  <wp:wrapNone/>
                  <wp:docPr id="79" name="Ink 79"/>
                  <wp:cNvGraphicFramePr/>
                  <a:graphic xmlns:a="http://schemas.openxmlformats.org/drawingml/2006/main">
                    <a:graphicData uri="http://schemas.microsoft.com/office/word/2010/wordprocessingInk">
                      <w14:contentPart bwMode="auto" r:id="rId52">
                        <w14:nvContentPartPr>
                          <w14:cNvContentPartPr/>
                        </w14:nvContentPartPr>
                        <w14:xfrm>
                          <a:off x="0" y="0"/>
                          <a:ext cx="442440" cy="126720"/>
                        </w14:xfrm>
                      </w14:contentPart>
                    </a:graphicData>
                  </a:graphic>
                  <wp14:sizeRelH relativeFrom="margin">
                    <wp14:pctWidth>0</wp14:pctWidth>
                  </wp14:sizeRelH>
                  <wp14:sizeRelV relativeFrom="margin">
                    <wp14:pctHeight>0</wp14:pctHeight>
                  </wp14:sizeRelV>
                </wp:anchor>
              </w:drawing>
            </mc:Choice>
            <mc:Fallback>
              <w:pict>
                <v:shape w14:anchorId="645B2839" id="Ink 79" o:spid="_x0000_s1026" type="#_x0000_t75" style="position:absolute;margin-left:294.15pt;margin-top:76.2pt;width:36.05pt;height:11.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">
                  <v:imagedata r:id="rId53" o:title=""/>
                </v:shape>
              </w:pict>
            </mc:Fallback>
          </mc:AlternateContent>
        </w:r>
      </w:ins>
      <w:r w:rsidR="007F71C8">
        <w:t xml:space="preserve">and through the framework of formalization–specifically, through a heteronormative </w:t>
      </w:r>
      <w:ins w:id="15" w:author="Sandra Moyano" w:date="2020-09-13T19:13:00Z">
        <w:r w:rsidR="00EC046F">
          <w:rPr>
            <w:noProof/>
          </w:rPr>
          <mc:AlternateContent>
            <mc:Choice Requires="wpi">
              <w:drawing>
                <wp:anchor distT="0" distB="0" distL="114300" distR="114300" simplePos="0" relativeHeight="251687936" behindDoc="0" locked="0" layoutInCell="1" allowOverlap="1" wp14:anchorId="03626F43" wp14:editId="72532040">
                  <wp:simplePos x="0" y="0"/>
                  <wp:positionH relativeFrom="column">
                    <wp:posOffset>2792409</wp:posOffset>
                  </wp:positionH>
                  <wp:positionV relativeFrom="paragraph">
                    <wp:posOffset>1279994</wp:posOffset>
                  </wp:positionV>
                  <wp:extent cx="2729520" cy="63720"/>
                  <wp:effectExtent l="38100" t="38100" r="26670" b="38100"/>
                  <wp:wrapNone/>
                  <wp:docPr id="74" name="Ink 74"/>
                  <wp:cNvGraphicFramePr/>
                  <a:graphic xmlns:a="http://schemas.openxmlformats.org/drawingml/2006/main">
                    <a:graphicData uri="http://schemas.microsoft.com/office/word/2010/wordprocessingInk">
                      <w14:contentPart bwMode="auto" r:id="rId54">
                        <w14:nvContentPartPr>
                          <w14:cNvContentPartPr/>
                        </w14:nvContentPartPr>
                        <w14:xfrm>
                          <a:off x="0" y="0"/>
                          <a:ext cx="2729520" cy="63720"/>
                        </w14:xfrm>
                      </w14:contentPart>
                    </a:graphicData>
                  </a:graphic>
                </wp:anchor>
              </w:drawing>
            </mc:Choice>
            <mc:Fallback>
              <w:pict>
                <v:shape w14:anchorId="0D0C0B7B" id="Ink 74" o:spid="_x0000_s1026" type="#_x0000_t75" style="position:absolute;margin-left:219.25pt;margin-top:100.2pt;width:216.1pt;height:6.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&#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">
                  <v:imagedata r:id="rId55" o:title=""/>
                </v:shape>
              </w:pict>
            </mc:Fallback>
          </mc:AlternateContent>
        </w:r>
      </w:ins>
      <w:r w:rsidR="007F71C8">
        <w:t xml:space="preserve">power structure that delineates the queer subject for the purpose of </w:t>
      </w:r>
      <w:ins w:id="16" w:author="Jacob Elias Aplaca" w:date="2020-09-09T09:56:00Z">
        <w:r w:rsidR="00BE291E">
          <w:t xml:space="preserve">heterosexual </w:t>
        </w:r>
      </w:ins>
      <w:r w:rsidR="007F71C8">
        <w:t>reconsolidation</w:t>
      </w:r>
      <w:commentRangeEnd w:id="13"/>
      <w:ins w:id="17" w:author="Filipa  Calado" w:date="2020-09-13T19:10:00Z">
        <w:r w:rsidR="007F71C8">
          <w:t xml:space="preserve">. </w:t>
        </w:r>
      </w:ins>
      <w:commentRangeEnd w:id="11"/>
      <w:commentRangeEnd w:id="12"/>
      <w:ins w:id="18" w:author="Filipa  Calado" w:date="2020-09-13T19:13:00Z">
        <w:r w:rsidR="004015AF">
          <w:rPr>
            <w:rStyle w:val="CommentReference"/>
          </w:rPr>
          <w:commentReference w:id="11"/>
        </w:r>
      </w:ins>
      <w:ins w:id="19" w:author="Filipa  Calado" w:date="2020-09-13T19:11:00Z">
        <w:r w:rsidR="003E6905">
          <w:rPr>
            <w:rStyle w:val="CommentReference"/>
          </w:rPr>
          <w:commentReference w:id="13"/>
        </w:r>
        <w:r w:rsidR="0095153E">
          <w:rPr>
            <w:rStyle w:val="CommentReference"/>
          </w:rPr>
          <w:commentReference w:id="12"/>
        </w:r>
      </w:ins>
      <w:ins w:id="20" w:author="Christina Quintana" w:date="2020-09-13T19:10:00Z">
        <w:r w:rsidR="001E78E4">
          <w:t xml:space="preserve">. </w:t>
        </w:r>
      </w:ins>
      <w:r w:rsidR="007F71C8">
        <w:t>As queer theorists like Judith Butler have shown, subjectivity is constructed through discursive and performative processes</w:t>
      </w:r>
      <w:commentRangeStart w:id="21"/>
      <w:r w:rsidR="007F71C8">
        <w:t>:</w:t>
      </w:r>
      <w:r w:rsidR="007F71C8">
        <w:rPr>
          <w:rStyle w:val="FootnoteReference"/>
        </w:rPr>
        <w:footnoteReference w:id="5"/>
      </w:r>
      <w:commentRangeEnd w:id="21"/>
      <w:r w:rsidR="0095153E">
        <w:rPr>
          <w:rStyle w:val="CommentReference"/>
        </w:rPr>
        <w:commentReference w:id="21"/>
      </w:r>
      <w:r w:rsidR="007F71C8">
        <w:t xml:space="preserve"> "</w:t>
      </w:r>
      <w:commentRangeStart w:id="22"/>
      <w:r w:rsidR="007F71C8">
        <w:t xml:space="preserve">Where there is an 'I' who utters or speaks and thereby produces an effect in discourse, there is first a discourse which precedes and enables that 'I' and forms in language the constraining trajectory of its will" ("Critically </w:t>
      </w:r>
      <w:ins w:id="23" w:author="Sandra Moyano" w:date="2020-09-13T19:13:00Z">
        <w:r w:rsidR="00FF5603">
          <w:rPr>
            <w:noProof/>
          </w:rPr>
          <mc:AlternateContent>
            <mc:Choice Requires="wpi">
              <w:drawing>
                <wp:anchor distT="0" distB="0" distL="114300" distR="114300" simplePos="0" relativeHeight="251689984" behindDoc="0" locked="0" layoutInCell="1" allowOverlap="1" wp14:anchorId="4A0F4373" wp14:editId="469B6187">
                  <wp:simplePos x="0" y="0"/>
                  <wp:positionH relativeFrom="column">
                    <wp:posOffset>909280</wp:posOffset>
                  </wp:positionH>
                  <wp:positionV relativeFrom="paragraph">
                    <wp:posOffset>2895360</wp:posOffset>
                  </wp:positionV>
                  <wp:extent cx="5126040" cy="91800"/>
                  <wp:effectExtent l="88900" t="139700" r="81280" b="137160"/>
                  <wp:wrapNone/>
                  <wp:docPr id="160" name="Ink 160"/>
                  <wp:cNvGraphicFramePr/>
                  <a:graphic xmlns:a="http://schemas.openxmlformats.org/drawingml/2006/main">
                    <a:graphicData uri="http://schemas.microsoft.com/office/word/2010/wordprocessingInk">
                      <w14:contentPart bwMode="auto" r:id="rId56">
                        <w14:nvContentPartPr>
                          <w14:cNvContentPartPr/>
                        </w14:nvContentPartPr>
                        <w14:xfrm>
                          <a:off x="0" y="0"/>
                          <a:ext cx="5126040" cy="91800"/>
                        </w14:xfrm>
                      </w14:contentPart>
                    </a:graphicData>
                  </a:graphic>
                </wp:anchor>
              </w:drawing>
            </mc:Choice>
            <mc:Fallback>
              <w:pict>
                <v:shape w14:anchorId="56B0CBBD" id="Ink 160" o:spid="_x0000_s1026" type="#_x0000_t75" style="position:absolute;margin-left:67.35pt;margin-top:219.5pt;width:412.15pt;height:24.2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">
                  <v:imagedata r:id="rId57" o:title=""/>
                </v:shape>
              </w:pict>
            </mc:Fallback>
          </mc:AlternateContent>
        </w:r>
      </w:ins>
      <w:r w:rsidR="007F71C8">
        <w:t xml:space="preserve">Queer" 18). </w:t>
      </w:r>
      <w:commentRangeStart w:id="24"/>
      <w:r w:rsidR="007F71C8">
        <w:t xml:space="preserve">At the intersection of the digital and queerness, then, the phenomenon of touch </w:t>
      </w:r>
      <w:ins w:id="25" w:author="Sandra Moyano" w:date="2020-09-13T19:13:00Z">
        <w:r w:rsidR="00FF5603">
          <w:rPr>
            <w:noProof/>
          </w:rPr>
          <mc:AlternateContent>
            <mc:Choice Requires="wpi">
              <w:drawing>
                <wp:anchor distT="0" distB="0" distL="114300" distR="114300" simplePos="0" relativeHeight="251694080" behindDoc="0" locked="0" layoutInCell="1" allowOverlap="1" wp14:anchorId="643A431C" wp14:editId="2A2D6CAE">
                  <wp:simplePos x="0" y="0"/>
                  <wp:positionH relativeFrom="column">
                    <wp:posOffset>3809365</wp:posOffset>
                  </wp:positionH>
                  <wp:positionV relativeFrom="paragraph">
                    <wp:posOffset>3083560</wp:posOffset>
                  </wp:positionV>
                  <wp:extent cx="3037840" cy="708120"/>
                  <wp:effectExtent l="38100" t="25400" r="10160" b="41275"/>
                  <wp:wrapNone/>
                  <wp:docPr id="206" name="Ink 206"/>
                  <wp:cNvGraphicFramePr/>
                  <a:graphic xmlns:a="http://schemas.openxmlformats.org/drawingml/2006/main">
                    <a:graphicData uri="http://schemas.microsoft.com/office/word/2010/wordprocessingInk">
                      <w14:contentPart bwMode="auto" r:id="rId58">
                        <w14:nvContentPartPr>
                          <w14:cNvContentPartPr/>
                        </w14:nvContentPartPr>
                        <w14:xfrm>
                          <a:off x="0" y="0"/>
                          <a:ext cx="3037840" cy="708120"/>
                        </w14:xfrm>
                      </w14:contentPart>
                    </a:graphicData>
                  </a:graphic>
                </wp:anchor>
              </w:drawing>
            </mc:Choice>
            <mc:Fallback>
              <w:pict>
                <v:shape w14:anchorId="5693E681" id="Ink 206" o:spid="_x0000_s1026" type="#_x0000_t75" style="position:absolute;margin-left:299.35pt;margin-top:242.2pt;width:240.4pt;height:56.9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">
                  <v:imagedata r:id="rId59" o:title=""/>
                </v:shape>
              </w:pict>
            </mc:Fallback>
          </mc:AlternateContent>
        </w:r>
        <w:r w:rsidR="00FF5603">
          <w:rPr>
            <w:noProof/>
          </w:rPr>
          <mc:AlternateContent>
            <mc:Choice Requires="wpi">
              <w:drawing>
                <wp:anchor distT="0" distB="0" distL="114300" distR="114300" simplePos="0" relativeHeight="251693056" behindDoc="0" locked="0" layoutInCell="1" allowOverlap="1" wp14:anchorId="2BAF0B15" wp14:editId="7548DD1F">
                  <wp:simplePos x="0" y="0"/>
                  <wp:positionH relativeFrom="column">
                    <wp:posOffset>3855520</wp:posOffset>
                  </wp:positionH>
                  <wp:positionV relativeFrom="paragraph">
                    <wp:posOffset>3332400</wp:posOffset>
                  </wp:positionV>
                  <wp:extent cx="203400" cy="25920"/>
                  <wp:effectExtent l="88900" t="139700" r="88900" b="139700"/>
                  <wp:wrapNone/>
                  <wp:docPr id="162" name="Ink 162"/>
                  <wp:cNvGraphicFramePr/>
                  <a:graphic xmlns:a="http://schemas.openxmlformats.org/drawingml/2006/main">
                    <a:graphicData uri="http://schemas.microsoft.com/office/word/2010/wordprocessingInk">
                      <w14:contentPart bwMode="auto" r:id="rId60">
                        <w14:nvContentPartPr>
                          <w14:cNvContentPartPr/>
                        </w14:nvContentPartPr>
                        <w14:xfrm>
                          <a:off x="0" y="0"/>
                          <a:ext cx="203400" cy="25920"/>
                        </w14:xfrm>
                      </w14:contentPart>
                    </a:graphicData>
                  </a:graphic>
                </wp:anchor>
              </w:drawing>
            </mc:Choice>
            <mc:Fallback>
              <w:pict>
                <v:shape w14:anchorId="2E1C3E59" id="Ink 162" o:spid="_x0000_s1026" type="#_x0000_t75" style="position:absolute;margin-left:299.4pt;margin-top:253.9pt;width:24.5pt;height:19.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">
                  <v:imagedata r:id="rId61" o:title=""/>
                </v:shape>
              </w:pict>
            </mc:Fallback>
          </mc:AlternateContent>
        </w:r>
        <w:r w:rsidR="00FF5603">
          <w:rPr>
            <w:noProof/>
          </w:rPr>
          <mc:AlternateContent>
            <mc:Choice Requires="wpi">
              <w:drawing>
                <wp:anchor distT="0" distB="0" distL="114300" distR="114300" simplePos="0" relativeHeight="251692032" behindDoc="0" locked="0" layoutInCell="1" allowOverlap="1" wp14:anchorId="0757ECD2" wp14:editId="5324DFD2">
                  <wp:simplePos x="0" y="0"/>
                  <wp:positionH relativeFrom="column">
                    <wp:posOffset>-71360</wp:posOffset>
                  </wp:positionH>
                  <wp:positionV relativeFrom="paragraph">
                    <wp:posOffset>3352560</wp:posOffset>
                  </wp:positionV>
                  <wp:extent cx="3957840" cy="46080"/>
                  <wp:effectExtent l="88900" t="139700" r="81280" b="132080"/>
                  <wp:wrapNone/>
                  <wp:docPr id="161" name="Ink 161"/>
                  <wp:cNvGraphicFramePr/>
                  <a:graphic xmlns:a="http://schemas.openxmlformats.org/drawingml/2006/main">
                    <a:graphicData uri="http://schemas.microsoft.com/office/word/2010/wordprocessingInk">
                      <w14:contentPart bwMode="auto" r:id="rId62">
                        <w14:nvContentPartPr>
                          <w14:cNvContentPartPr/>
                        </w14:nvContentPartPr>
                        <w14:xfrm>
                          <a:off x="0" y="0"/>
                          <a:ext cx="3957840" cy="46080"/>
                        </w14:xfrm>
                      </w14:contentPart>
                    </a:graphicData>
                  </a:graphic>
                </wp:anchor>
              </w:drawing>
            </mc:Choice>
            <mc:Fallback>
              <w:pict>
                <v:shape w14:anchorId="12A20EE9" id="Ink 161" o:spid="_x0000_s1026" type="#_x0000_t75" style="position:absolute;margin-left:-9.8pt;margin-top:255.5pt;width:320.15pt;height:20.6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">
                  <v:imagedata r:id="rId63" o:title=""/>
                </v:shape>
              </w:pict>
            </mc:Fallback>
          </mc:AlternateContent>
        </w:r>
      </w:ins>
      <w:r w:rsidR="007F71C8">
        <w:t xml:space="preserve">indexes our grasp of the subject as a construct, a </w:t>
      </w:r>
      <w:commentRangeStart w:id="26"/>
      <w:r w:rsidR="007F71C8">
        <w:t>formalization</w:t>
      </w:r>
      <w:commentRangeEnd w:id="26"/>
      <w:ins w:id="27" w:author="Sophie Riemenschneider" w:date="2020-09-13T19:11:00Z">
        <w:r w:rsidR="001E78E4">
          <w:t>.</w:t>
        </w:r>
      </w:ins>
      <w:commentRangeEnd w:id="22"/>
      <w:commentRangeEnd w:id="24"/>
      <w:ins w:id="28" w:author="Filipa  Calado" w:date="2020-09-13T19:13:00Z">
        <w:r w:rsidR="00BE291E">
          <w:rPr>
            <w:rStyle w:val="CommentReference"/>
          </w:rPr>
          <w:commentReference w:id="22"/>
        </w:r>
        <w:r w:rsidR="00962F46">
          <w:rPr>
            <w:rStyle w:val="CommentReference"/>
          </w:rPr>
          <w:commentReference w:id="24"/>
        </w:r>
      </w:ins>
      <w:ins w:id="29" w:author="Filipa  Calado" w:date="2020-09-13T19:12:00Z">
        <w:r w:rsidR="002F4D78">
          <w:rPr>
            <w:rStyle w:val="CommentReference"/>
          </w:rPr>
          <w:commentReference w:id="26"/>
        </w:r>
      </w:ins>
      <w:ins w:id="30" w:author="Filipa  Calado" w:date="2020-09-13T19:11:00Z">
        <w:r w:rsidR="007F71C8">
          <w:t>.</w:t>
        </w:r>
      </w:ins>
    </w:p>
    <w:p w14:paraId="328D382A" w14:textId="3BB80017" w:rsidR="007F71C8" w:rsidRDefault="00DC2DF2" w:rsidP="007F71C8">
      <w:pPr>
        <w:pStyle w:val="BodyText"/>
        <w:spacing w:line="480" w:lineRule="auto"/>
        <w:ind w:firstLine="720"/>
      </w:pPr>
      <w:ins w:id="31" w:author="Sandra Moyano" w:date="2020-09-13T19:13:00Z">
        <w:r>
          <w:rPr>
            <w:noProof/>
          </w:rPr>
          <mc:AlternateContent>
            <mc:Choice Requires="wpi">
              <w:drawing>
                <wp:anchor distT="0" distB="0" distL="114300" distR="114300" simplePos="0" relativeHeight="251704320" behindDoc="0" locked="0" layoutInCell="1" allowOverlap="1" wp14:anchorId="72FE615A" wp14:editId="23E9ACF0">
                  <wp:simplePos x="0" y="0"/>
                  <wp:positionH relativeFrom="column">
                    <wp:posOffset>-904240</wp:posOffset>
                  </wp:positionH>
                  <wp:positionV relativeFrom="paragraph">
                    <wp:posOffset>2773680</wp:posOffset>
                  </wp:positionV>
                  <wp:extent cx="386280" cy="1360835"/>
                  <wp:effectExtent l="38100" t="25400" r="45720" b="36195"/>
                  <wp:wrapNone/>
                  <wp:docPr id="239" name="Ink 239"/>
                  <wp:cNvGraphicFramePr/>
                  <a:graphic xmlns:a="http://schemas.openxmlformats.org/drawingml/2006/main">
                    <a:graphicData uri="http://schemas.microsoft.com/office/word/2010/wordprocessingInk">
                      <w14:contentPart bwMode="auto" r:id="rId64">
                        <w14:nvContentPartPr>
                          <w14:cNvContentPartPr/>
                        </w14:nvContentPartPr>
                        <w14:xfrm>
                          <a:off x="0" y="0"/>
                          <a:ext cx="386280" cy="1360835"/>
                        </w14:xfrm>
                      </w14:contentPart>
                    </a:graphicData>
                  </a:graphic>
                </wp:anchor>
              </w:drawing>
            </mc:Choice>
            <mc:Fallback>
              <w:pict>
                <v:shape w14:anchorId="156FC25F" id="Ink 239" o:spid="_x0000_s1026" type="#_x0000_t75" style="position:absolute;margin-left:-71.8pt;margin-top:217.8pt;width:31.6pt;height:108.3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">
                  <v:imagedata r:id="rId65" o:title=""/>
                </v:shape>
              </w:pict>
            </mc:Fallback>
          </mc:AlternateContent>
        </w:r>
        <w:r>
          <w:rPr>
            <w:noProof/>
          </w:rPr>
          <mc:AlternateContent>
            <mc:Choice Requires="wpi">
              <w:drawing>
                <wp:anchor distT="0" distB="0" distL="114300" distR="114300" simplePos="0" relativeHeight="251703296" behindDoc="0" locked="0" layoutInCell="1" allowOverlap="1" wp14:anchorId="569C34C0" wp14:editId="41A0811E">
                  <wp:simplePos x="0" y="0"/>
                  <wp:positionH relativeFrom="column">
                    <wp:posOffset>-472440</wp:posOffset>
                  </wp:positionH>
                  <wp:positionV relativeFrom="paragraph">
                    <wp:posOffset>2981960</wp:posOffset>
                  </wp:positionV>
                  <wp:extent cx="269240" cy="3398520"/>
                  <wp:effectExtent l="25400" t="25400" r="22860" b="30480"/>
                  <wp:wrapNone/>
                  <wp:docPr id="224" name="Ink 224"/>
                  <wp:cNvGraphicFramePr/>
                  <a:graphic xmlns:a="http://schemas.openxmlformats.org/drawingml/2006/main">
                    <a:graphicData uri="http://schemas.microsoft.com/office/word/2010/wordprocessingInk">
                      <w14:contentPart bwMode="auto" r:id="rId66">
                        <w14:nvContentPartPr>
                          <w14:cNvContentPartPr/>
                        </w14:nvContentPartPr>
                        <w14:xfrm>
                          <a:off x="0" y="0"/>
                          <a:ext cx="269240" cy="3398520"/>
                        </w14:xfrm>
                      </w14:contentPart>
                    </a:graphicData>
                  </a:graphic>
                </wp:anchor>
              </w:drawing>
            </mc:Choice>
            <mc:Fallback>
              <w:pict>
                <v:shape w14:anchorId="39E67269" id="Ink 224" o:spid="_x0000_s1026" type="#_x0000_t75" style="position:absolute;margin-left:-37.8pt;margin-top:234.2pt;width:22.4pt;height:268.8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">
                  <v:imagedata r:id="rId67" o:title=""/>
                </v:shape>
              </w:pict>
            </mc:Fallback>
          </mc:AlternateContent>
        </w:r>
        <w:r>
          <w:rPr>
            <w:noProof/>
          </w:rPr>
          <mc:AlternateContent>
            <mc:Choice Requires="wpi">
              <w:drawing>
                <wp:anchor distT="0" distB="0" distL="114300" distR="114300" simplePos="0" relativeHeight="251702272" behindDoc="0" locked="0" layoutInCell="1" allowOverlap="1" wp14:anchorId="45862DCC" wp14:editId="4797B30A">
                  <wp:simplePos x="0" y="0"/>
                  <wp:positionH relativeFrom="column">
                    <wp:posOffset>-310040</wp:posOffset>
                  </wp:positionH>
                  <wp:positionV relativeFrom="paragraph">
                    <wp:posOffset>1818995</wp:posOffset>
                  </wp:positionV>
                  <wp:extent cx="244080" cy="1249920"/>
                  <wp:effectExtent l="38100" t="38100" r="0" b="33020"/>
                  <wp:wrapNone/>
                  <wp:docPr id="216" name="Ink 216"/>
                  <wp:cNvGraphicFramePr/>
                  <a:graphic xmlns:a="http://schemas.openxmlformats.org/drawingml/2006/main">
                    <a:graphicData uri="http://schemas.microsoft.com/office/word/2010/wordprocessingInk">
                      <w14:contentPart bwMode="auto" r:id="rId68">
                        <w14:nvContentPartPr>
                          <w14:cNvContentPartPr/>
                        </w14:nvContentPartPr>
                        <w14:xfrm>
                          <a:off x="0" y="0"/>
                          <a:ext cx="244080" cy="1249920"/>
                        </w14:xfrm>
                      </w14:contentPart>
                    </a:graphicData>
                  </a:graphic>
                </wp:anchor>
              </w:drawing>
            </mc:Choice>
            <mc:Fallback>
              <w:pict>
                <v:shape w14:anchorId="496CCFC4" id="Ink 216" o:spid="_x0000_s1026" type="#_x0000_t75" style="position:absolute;margin-left:-25pt;margin-top:142.65pt;width:20.4pt;height:99.6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">
                  <v:imagedata r:id="rId69" o:title=""/>
                </v:shape>
              </w:pict>
            </mc:Fallback>
          </mc:AlternateContent>
        </w:r>
        <w:r w:rsidR="002A46AC">
          <w:rPr>
            <w:noProof/>
          </w:rPr>
          <mc:AlternateContent>
            <mc:Choice Requires="wpi">
              <w:drawing>
                <wp:anchor distT="0" distB="0" distL="114300" distR="114300" simplePos="0" relativeHeight="251701248" behindDoc="0" locked="0" layoutInCell="1" allowOverlap="1" wp14:anchorId="21BC6EDC" wp14:editId="54F5BACC">
                  <wp:simplePos x="0" y="0"/>
                  <wp:positionH relativeFrom="column">
                    <wp:posOffset>1823680</wp:posOffset>
                  </wp:positionH>
                  <wp:positionV relativeFrom="paragraph">
                    <wp:posOffset>2205275</wp:posOffset>
                  </wp:positionV>
                  <wp:extent cx="3957840" cy="61200"/>
                  <wp:effectExtent l="88900" t="139700" r="81280" b="142240"/>
                  <wp:wrapNone/>
                  <wp:docPr id="212" name="Ink 212"/>
                  <wp:cNvGraphicFramePr/>
                  <a:graphic xmlns:a="http://schemas.openxmlformats.org/drawingml/2006/main">
                    <a:graphicData uri="http://schemas.microsoft.com/office/word/2010/wordprocessingInk">
                      <w14:contentPart bwMode="auto" r:id="rId70">
                        <w14:nvContentPartPr>
                          <w14:cNvContentPartPr/>
                        </w14:nvContentPartPr>
                        <w14:xfrm>
                          <a:off x="0" y="0"/>
                          <a:ext cx="3957840" cy="61200"/>
                        </w14:xfrm>
                      </w14:contentPart>
                    </a:graphicData>
                  </a:graphic>
                </wp:anchor>
              </w:drawing>
            </mc:Choice>
            <mc:Fallback>
              <w:pict>
                <v:shape w14:anchorId="6EDE2250" id="Ink 212" o:spid="_x0000_s1026" type="#_x0000_t75" style="position:absolute;margin-left:139.35pt;margin-top:165.15pt;width:320.15pt;height:21.8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">
                  <v:imagedata r:id="rId71" o:title=""/>
                </v:shape>
              </w:pict>
            </mc:Fallback>
          </mc:AlternateContent>
        </w:r>
        <w:r w:rsidR="002A7C3A">
          <w:rPr>
            <w:noProof/>
          </w:rPr>
          <mc:AlternateContent>
            <mc:Choice Requires="wpi">
              <w:drawing>
                <wp:anchor distT="0" distB="0" distL="114300" distR="114300" simplePos="0" relativeHeight="251700224" behindDoc="0" locked="0" layoutInCell="1" allowOverlap="1" wp14:anchorId="720C0BE2" wp14:editId="5330CCE5">
                  <wp:simplePos x="0" y="0"/>
                  <wp:positionH relativeFrom="column">
                    <wp:posOffset>-5120</wp:posOffset>
                  </wp:positionH>
                  <wp:positionV relativeFrom="paragraph">
                    <wp:posOffset>2220395</wp:posOffset>
                  </wp:positionV>
                  <wp:extent cx="1819080" cy="61560"/>
                  <wp:effectExtent l="88900" t="139700" r="86360" b="142240"/>
                  <wp:wrapNone/>
                  <wp:docPr id="211" name="Ink 211"/>
                  <wp:cNvGraphicFramePr/>
                  <a:graphic xmlns:a="http://schemas.openxmlformats.org/drawingml/2006/main">
                    <a:graphicData uri="http://schemas.microsoft.com/office/word/2010/wordprocessingInk">
                      <w14:contentPart bwMode="auto" r:id="rId72">
                        <w14:nvContentPartPr>
                          <w14:cNvContentPartPr/>
                        </w14:nvContentPartPr>
                        <w14:xfrm>
                          <a:off x="0" y="0"/>
                          <a:ext cx="1819080" cy="61560"/>
                        </w14:xfrm>
                      </w14:contentPart>
                    </a:graphicData>
                  </a:graphic>
                </wp:anchor>
              </w:drawing>
            </mc:Choice>
            <mc:Fallback>
              <w:pict>
                <v:shape w14:anchorId="7C513909" id="Ink 211" o:spid="_x0000_s1026" type="#_x0000_t75" style="position:absolute;margin-left:-4.65pt;margin-top:166.35pt;width:151.75pt;height:21.9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">
                  <v:imagedata r:id="rId73" o:title=""/>
                </v:shape>
              </w:pict>
            </mc:Fallback>
          </mc:AlternateContent>
        </w:r>
        <w:r w:rsidR="002A7C3A">
          <w:rPr>
            <w:noProof/>
          </w:rPr>
          <mc:AlternateContent>
            <mc:Choice Requires="wpi">
              <w:drawing>
                <wp:anchor distT="0" distB="0" distL="114300" distR="114300" simplePos="0" relativeHeight="251699200" behindDoc="0" locked="0" layoutInCell="1" allowOverlap="1" wp14:anchorId="12314755" wp14:editId="078A4F11">
                  <wp:simplePos x="0" y="0"/>
                  <wp:positionH relativeFrom="column">
                    <wp:posOffset>30160</wp:posOffset>
                  </wp:positionH>
                  <wp:positionV relativeFrom="paragraph">
                    <wp:posOffset>1849595</wp:posOffset>
                  </wp:positionV>
                  <wp:extent cx="5613840" cy="111960"/>
                  <wp:effectExtent l="88900" t="139700" r="114300" b="142240"/>
                  <wp:wrapNone/>
                  <wp:docPr id="210" name="Ink 210"/>
                  <wp:cNvGraphicFramePr/>
                  <a:graphic xmlns:a="http://schemas.openxmlformats.org/drawingml/2006/main">
                    <a:graphicData uri="http://schemas.microsoft.com/office/word/2010/wordprocessingInk">
                      <w14:contentPart bwMode="auto" r:id="rId74">
                        <w14:nvContentPartPr>
                          <w14:cNvContentPartPr/>
                        </w14:nvContentPartPr>
                        <w14:xfrm>
                          <a:off x="0" y="0"/>
                          <a:ext cx="5613840" cy="111960"/>
                        </w14:xfrm>
                      </w14:contentPart>
                    </a:graphicData>
                  </a:graphic>
                </wp:anchor>
              </w:drawing>
            </mc:Choice>
            <mc:Fallback>
              <w:pict>
                <v:shape w14:anchorId="19D3D633" id="Ink 210" o:spid="_x0000_s1026" type="#_x0000_t75" style="position:absolute;margin-left:-1.85pt;margin-top:137.15pt;width:450.55pt;height:25.8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">
                  <v:imagedata r:id="rId75" o:title=""/>
                </v:shape>
              </w:pict>
            </mc:Fallback>
          </mc:AlternateContent>
        </w:r>
        <w:r w:rsidR="002A7C3A">
          <w:rPr>
            <w:noProof/>
          </w:rPr>
          <mc:AlternateContent>
            <mc:Choice Requires="wpi">
              <w:drawing>
                <wp:anchor distT="0" distB="0" distL="114300" distR="114300" simplePos="0" relativeHeight="251698176" behindDoc="0" locked="0" layoutInCell="1" allowOverlap="1" wp14:anchorId="6007E1B7" wp14:editId="296B1F92">
                  <wp:simplePos x="0" y="0"/>
                  <wp:positionH relativeFrom="column">
                    <wp:posOffset>3421000</wp:posOffset>
                  </wp:positionH>
                  <wp:positionV relativeFrom="paragraph">
                    <wp:posOffset>1488875</wp:posOffset>
                  </wp:positionV>
                  <wp:extent cx="2207880" cy="106920"/>
                  <wp:effectExtent l="88900" t="139700" r="104140" b="134620"/>
                  <wp:wrapNone/>
                  <wp:docPr id="209" name="Ink 209"/>
                  <wp:cNvGraphicFramePr/>
                  <a:graphic xmlns:a="http://schemas.openxmlformats.org/drawingml/2006/main">
                    <a:graphicData uri="http://schemas.microsoft.com/office/word/2010/wordprocessingInk">
                      <w14:contentPart bwMode="auto" r:id="rId76">
                        <w14:nvContentPartPr>
                          <w14:cNvContentPartPr/>
                        </w14:nvContentPartPr>
                        <w14:xfrm>
                          <a:off x="0" y="0"/>
                          <a:ext cx="2207880" cy="106920"/>
                        </w14:xfrm>
                      </w14:contentPart>
                    </a:graphicData>
                  </a:graphic>
                </wp:anchor>
              </w:drawing>
            </mc:Choice>
            <mc:Fallback>
              <w:pict>
                <v:shape w14:anchorId="496BA667" id="Ink 209" o:spid="_x0000_s1026" type="#_x0000_t75" style="position:absolute;margin-left:265.1pt;margin-top:108.75pt;width:182.35pt;height:25.4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">
                  <v:imagedata r:id="rId77" o:title=""/>
                </v:shape>
              </w:pict>
            </mc:Fallback>
          </mc:AlternateContent>
        </w:r>
        <w:r w:rsidR="0088581D">
          <w:rPr>
            <w:noProof/>
          </w:rPr>
          <mc:AlternateContent>
            <mc:Choice Requires="wpi">
              <w:drawing>
                <wp:anchor distT="0" distB="0" distL="114300" distR="114300" simplePos="0" relativeHeight="251697152" behindDoc="0" locked="0" layoutInCell="1" allowOverlap="1" wp14:anchorId="0DA6E1B5" wp14:editId="562DA309">
                  <wp:simplePos x="0" y="0"/>
                  <wp:positionH relativeFrom="column">
                    <wp:posOffset>-76400</wp:posOffset>
                  </wp:positionH>
                  <wp:positionV relativeFrom="paragraph">
                    <wp:posOffset>1556195</wp:posOffset>
                  </wp:positionV>
                  <wp:extent cx="3439440" cy="55080"/>
                  <wp:effectExtent l="88900" t="139700" r="104140" b="135890"/>
                  <wp:wrapNone/>
                  <wp:docPr id="159" name="Ink 159"/>
                  <wp:cNvGraphicFramePr/>
                  <a:graphic xmlns:a="http://schemas.openxmlformats.org/drawingml/2006/main">
                    <a:graphicData uri="http://schemas.microsoft.com/office/word/2010/wordprocessingInk">
                      <w14:contentPart bwMode="auto" r:id="rId78">
                        <w14:nvContentPartPr>
                          <w14:cNvContentPartPr/>
                        </w14:nvContentPartPr>
                        <w14:xfrm>
                          <a:off x="0" y="0"/>
                          <a:ext cx="3439440" cy="55080"/>
                        </w14:xfrm>
                      </w14:contentPart>
                    </a:graphicData>
                  </a:graphic>
                </wp:anchor>
              </w:drawing>
            </mc:Choice>
            <mc:Fallback>
              <w:pict>
                <v:shape w14:anchorId="63814019" id="Ink 159" o:spid="_x0000_s1026" type="#_x0000_t75" style="position:absolute;margin-left:-10.2pt;margin-top:114.05pt;width:279.3pt;height:21.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">
                  <v:imagedata r:id="rId79" o:title=""/>
                </v:shape>
              </w:pict>
            </mc:Fallback>
          </mc:AlternateContent>
        </w:r>
        <w:r w:rsidR="0088581D">
          <w:rPr>
            <w:noProof/>
          </w:rPr>
          <mc:AlternateContent>
            <mc:Choice Requires="wpi">
              <w:drawing>
                <wp:anchor distT="0" distB="0" distL="114300" distR="114300" simplePos="0" relativeHeight="251696128" behindDoc="0" locked="0" layoutInCell="1" allowOverlap="1" wp14:anchorId="2FD478A5" wp14:editId="05252CC2">
                  <wp:simplePos x="0" y="0"/>
                  <wp:positionH relativeFrom="column">
                    <wp:posOffset>2250280</wp:posOffset>
                  </wp:positionH>
                  <wp:positionV relativeFrom="paragraph">
                    <wp:posOffset>1210235</wp:posOffset>
                  </wp:positionV>
                  <wp:extent cx="3251520" cy="55800"/>
                  <wp:effectExtent l="88900" t="139700" r="114300" b="135255"/>
                  <wp:wrapNone/>
                  <wp:docPr id="158" name="Ink 158"/>
                  <wp:cNvGraphicFramePr/>
                  <a:graphic xmlns:a="http://schemas.openxmlformats.org/drawingml/2006/main">
                    <a:graphicData uri="http://schemas.microsoft.com/office/word/2010/wordprocessingInk">
                      <w14:contentPart bwMode="auto" r:id="rId80">
                        <w14:nvContentPartPr>
                          <w14:cNvContentPartPr/>
                        </w14:nvContentPartPr>
                        <w14:xfrm>
                          <a:off x="0" y="0"/>
                          <a:ext cx="3251520" cy="55800"/>
                        </w14:xfrm>
                      </w14:contentPart>
                    </a:graphicData>
                  </a:graphic>
                </wp:anchor>
              </w:drawing>
            </mc:Choice>
            <mc:Fallback>
              <w:pict>
                <v:shape w14:anchorId="0975E57B" id="Ink 158" o:spid="_x0000_s1026" type="#_x0000_t75" style="position:absolute;margin-left:172.95pt;margin-top:86.8pt;width:264.55pt;height:21.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">
                  <v:imagedata r:id="rId81" o:title=""/>
                </v:shape>
              </w:pict>
            </mc:Fallback>
          </mc:AlternateContent>
        </w:r>
      </w:ins>
      <w:r w:rsidR="007F71C8">
        <w:t xml:space="preserve">This examination harnesses the formal qualities of both queer subjectivity and digital media. It supposes that the parallels between data and queer subjectivity might coalesce into an approach toward reading, which engages queer subject matter and digital media through the matrix of touch. </w:t>
      </w:r>
      <w:r w:rsidR="007F71C8" w:rsidRPr="0062385B">
        <w:t>Touch is an approach toward reading that provides alternative possibilities and pathways for sensation. My reading will demonstrate how</w:t>
      </w:r>
      <w:r w:rsidR="007F71C8">
        <w:t xml:space="preserve"> </w:t>
      </w:r>
      <w:r w:rsidR="007F71C8" w:rsidRPr="0062385B">
        <w:t xml:space="preserve">touch offers </w:t>
      </w:r>
      <w:commentRangeStart w:id="32"/>
      <w:r w:rsidR="007F71C8" w:rsidRPr="0062385B">
        <w:t xml:space="preserve">a means of knowing based on </w:t>
      </w:r>
      <w:commentRangeStart w:id="33"/>
      <w:r w:rsidR="007F71C8" w:rsidRPr="0062385B">
        <w:t>feeling</w:t>
      </w:r>
      <w:commentRangeEnd w:id="32"/>
      <w:r w:rsidR="00962F46">
        <w:rPr>
          <w:rStyle w:val="CommentReference"/>
        </w:rPr>
        <w:commentReference w:id="32"/>
      </w:r>
      <w:r w:rsidR="007F71C8" w:rsidRPr="0062385B">
        <w:t>, which works by abstracting sensatio</w:t>
      </w:r>
      <w:r w:rsidR="007F71C8" w:rsidRPr="00D86873">
        <w:t>n beyond the readily sensible.</w:t>
      </w:r>
      <w:r w:rsidR="007F71C8">
        <w:t xml:space="preserve"> </w:t>
      </w:r>
      <w:commentRangeEnd w:id="33"/>
      <w:r w:rsidR="00BE291E">
        <w:rPr>
          <w:rStyle w:val="CommentReference"/>
        </w:rPr>
        <w:commentReference w:id="33"/>
      </w:r>
      <w:commentRangeStart w:id="34"/>
      <w:r w:rsidR="007F71C8">
        <w:t xml:space="preserve">This process of abstraction compensates for the constructed </w:t>
      </w:r>
      <w:ins w:id="35" w:author="Sandra Moyano" w:date="2020-09-13T19:13:00Z">
        <w:r>
          <w:rPr>
            <w:noProof/>
          </w:rPr>
          <w:lastRenderedPageBreak/>
          <mc:AlternateContent>
            <mc:Choice Requires="wpi">
              <w:drawing>
                <wp:anchor distT="0" distB="0" distL="114300" distR="114300" simplePos="0" relativeHeight="251707392" behindDoc="0" locked="0" layoutInCell="1" allowOverlap="1" wp14:anchorId="7D21F57B" wp14:editId="1AD3694B">
                  <wp:simplePos x="0" y="0"/>
                  <wp:positionH relativeFrom="column">
                    <wp:posOffset>-386360</wp:posOffset>
                  </wp:positionH>
                  <wp:positionV relativeFrom="paragraph">
                    <wp:posOffset>-990840</wp:posOffset>
                  </wp:positionV>
                  <wp:extent cx="117360" cy="924840"/>
                  <wp:effectExtent l="38100" t="25400" r="35560" b="27940"/>
                  <wp:wrapNone/>
                  <wp:docPr id="225" name="Ink 225"/>
                  <wp:cNvGraphicFramePr/>
                  <a:graphic xmlns:a="http://schemas.openxmlformats.org/drawingml/2006/main">
                    <a:graphicData uri="http://schemas.microsoft.com/office/word/2010/wordprocessingInk">
                      <w14:contentPart bwMode="auto" r:id="rId82">
                        <w14:nvContentPartPr>
                          <w14:cNvContentPartPr/>
                        </w14:nvContentPartPr>
                        <w14:xfrm>
                          <a:off x="0" y="0"/>
                          <a:ext cx="117360" cy="924840"/>
                        </w14:xfrm>
                      </w14:contentPart>
                    </a:graphicData>
                  </a:graphic>
                </wp:anchor>
              </w:drawing>
            </mc:Choice>
            <mc:Fallback>
              <w:pict>
                <v:shape w14:anchorId="6C965029" id="Ink 225" o:spid="_x0000_s1026" type="#_x0000_t75" style="position:absolute;margin-left:-31pt;margin-top:-78.6pt;width:10.45pt;height:74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">
                  <v:imagedata r:id="rId83" o:title=""/>
                </v:shape>
              </w:pict>
            </mc:Fallback>
          </mc:AlternateContent>
        </w:r>
        <w:r w:rsidR="002A46AC">
          <w:rPr>
            <w:noProof/>
          </w:rPr>
          <mc:AlternateContent>
            <mc:Choice Requires="wpi">
              <w:drawing>
                <wp:anchor distT="0" distB="0" distL="114300" distR="114300" simplePos="0" relativeHeight="251706368" behindDoc="0" locked="0" layoutInCell="1" allowOverlap="1" wp14:anchorId="3B7B3498" wp14:editId="009D769A">
                  <wp:simplePos x="0" y="0"/>
                  <wp:positionH relativeFrom="column">
                    <wp:posOffset>-35720</wp:posOffset>
                  </wp:positionH>
                  <wp:positionV relativeFrom="paragraph">
                    <wp:posOffset>40560</wp:posOffset>
                  </wp:positionV>
                  <wp:extent cx="5862600" cy="61200"/>
                  <wp:effectExtent l="88900" t="139700" r="106680" b="142240"/>
                  <wp:wrapNone/>
                  <wp:docPr id="213" name="Ink 213"/>
                  <wp:cNvGraphicFramePr/>
                  <a:graphic xmlns:a="http://schemas.openxmlformats.org/drawingml/2006/main">
                    <a:graphicData uri="http://schemas.microsoft.com/office/word/2010/wordprocessingInk">
                      <w14:contentPart bwMode="auto" r:id="rId84">
                        <w14:nvContentPartPr>
                          <w14:cNvContentPartPr/>
                        </w14:nvContentPartPr>
                        <w14:xfrm>
                          <a:off x="0" y="0"/>
                          <a:ext cx="5862600" cy="61200"/>
                        </w14:xfrm>
                      </w14:contentPart>
                    </a:graphicData>
                  </a:graphic>
                </wp:anchor>
              </w:drawing>
            </mc:Choice>
            <mc:Fallback>
              <w:pict>
                <v:shape w14:anchorId="6A211289" id="Ink 213" o:spid="_x0000_s1026" type="#_x0000_t75" style="position:absolute;margin-left:-7.05pt;margin-top:-5.3pt;width:470.1pt;height:21.8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">
                  <v:imagedata r:id="rId85" o:title=""/>
                </v:shape>
              </w:pict>
            </mc:Fallback>
          </mc:AlternateContent>
        </w:r>
      </w:ins>
      <w:r w:rsidR="007F71C8">
        <w:t xml:space="preserve">nature of queer subjectivity </w:t>
      </w:r>
      <w:commentRangeEnd w:id="34"/>
      <w:r w:rsidR="00962F46">
        <w:rPr>
          <w:rStyle w:val="CommentReference"/>
        </w:rPr>
        <w:commentReference w:id="34"/>
      </w:r>
      <w:r w:rsidR="007F71C8">
        <w:t xml:space="preserve">by exploring queerness as </w:t>
      </w:r>
      <w:commentRangeStart w:id="36"/>
      <w:r w:rsidR="007F71C8">
        <w:t>emergent</w:t>
      </w:r>
      <w:commentRangeEnd w:id="36"/>
      <w:r w:rsidR="002F4D78">
        <w:rPr>
          <w:rStyle w:val="CommentReference"/>
        </w:rPr>
        <w:commentReference w:id="36"/>
      </w:r>
      <w:r w:rsidR="007F71C8">
        <w:rPr>
          <w:rStyle w:val="FootnoteReference"/>
        </w:rPr>
        <w:footnoteReference w:id="6"/>
      </w:r>
      <w:r w:rsidR="007F71C8">
        <w:t xml:space="preserve"> within digital media. My </w:t>
      </w:r>
      <w:ins w:id="37" w:author="Sandra Moyano" w:date="2020-09-13T19:13:00Z">
        <w:r>
          <w:rPr>
            <w:noProof/>
          </w:rPr>
          <mc:AlternateContent>
            <mc:Choice Requires="wpi">
              <w:drawing>
                <wp:anchor distT="0" distB="0" distL="114300" distR="114300" simplePos="0" relativeHeight="251710464" behindDoc="0" locked="0" layoutInCell="1" allowOverlap="1" wp14:anchorId="0AD943C2" wp14:editId="4C092143">
                  <wp:simplePos x="0" y="0"/>
                  <wp:positionH relativeFrom="column">
                    <wp:posOffset>-238760</wp:posOffset>
                  </wp:positionH>
                  <wp:positionV relativeFrom="paragraph">
                    <wp:posOffset>-85800</wp:posOffset>
                  </wp:positionV>
                  <wp:extent cx="447480" cy="1218960"/>
                  <wp:effectExtent l="38100" t="25400" r="0" b="38735"/>
                  <wp:wrapNone/>
                  <wp:docPr id="217" name="Ink 217"/>
                  <wp:cNvGraphicFramePr/>
                  <a:graphic xmlns:a="http://schemas.openxmlformats.org/drawingml/2006/main">
                    <a:graphicData uri="http://schemas.microsoft.com/office/word/2010/wordprocessingInk">
                      <w14:contentPart bwMode="auto" r:id="rId86">
                        <w14:nvContentPartPr>
                          <w14:cNvContentPartPr/>
                        </w14:nvContentPartPr>
                        <w14:xfrm>
                          <a:off x="0" y="0"/>
                          <a:ext cx="447480" cy="1218960"/>
                        </w14:xfrm>
                      </w14:contentPart>
                    </a:graphicData>
                  </a:graphic>
                </wp:anchor>
              </w:drawing>
            </mc:Choice>
            <mc:Fallback>
              <w:pict>
                <v:shape w14:anchorId="38CE4816" id="Ink 217" o:spid="_x0000_s1026" type="#_x0000_t75" style="position:absolute;margin-left:-19.4pt;margin-top:-7.35pt;width:36.5pt;height:97.2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">
                  <v:imagedata r:id="rId87" o:title=""/>
                </v:shape>
              </w:pict>
            </mc:Fallback>
          </mc:AlternateContent>
        </w:r>
        <w:r w:rsidR="002A46AC">
          <w:rPr>
            <w:noProof/>
          </w:rPr>
          <mc:AlternateContent>
            <mc:Choice Requires="wpi">
              <w:drawing>
                <wp:anchor distT="0" distB="0" distL="114300" distR="114300" simplePos="0" relativeHeight="251709440" behindDoc="0" locked="0" layoutInCell="1" allowOverlap="1" wp14:anchorId="154DD6E1" wp14:editId="66393520">
                  <wp:simplePos x="0" y="0"/>
                  <wp:positionH relativeFrom="column">
                    <wp:posOffset>-96560</wp:posOffset>
                  </wp:positionH>
                  <wp:positionV relativeFrom="paragraph">
                    <wp:posOffset>457080</wp:posOffset>
                  </wp:positionV>
                  <wp:extent cx="5303880" cy="56160"/>
                  <wp:effectExtent l="88900" t="139700" r="81280" b="134620"/>
                  <wp:wrapNone/>
                  <wp:docPr id="214" name="Ink 214"/>
                  <wp:cNvGraphicFramePr/>
                  <a:graphic xmlns:a="http://schemas.openxmlformats.org/drawingml/2006/main">
                    <a:graphicData uri="http://schemas.microsoft.com/office/word/2010/wordprocessingInk">
                      <w14:contentPart bwMode="auto" r:id="rId88">
                        <w14:nvContentPartPr>
                          <w14:cNvContentPartPr/>
                        </w14:nvContentPartPr>
                        <w14:xfrm>
                          <a:off x="0" y="0"/>
                          <a:ext cx="5303880" cy="56160"/>
                        </w14:xfrm>
                      </w14:contentPart>
                    </a:graphicData>
                  </a:graphic>
                </wp:anchor>
              </w:drawing>
            </mc:Choice>
            <mc:Fallback>
              <w:pict>
                <v:shape w14:anchorId="73C9E90C" id="Ink 214" o:spid="_x0000_s1026" type="#_x0000_t75" style="position:absolute;margin-left:-11.85pt;margin-top:27.5pt;width:426.15pt;height:21.4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">
                  <v:imagedata r:id="rId89" o:title=""/>
                </v:shape>
              </w:pict>
            </mc:Fallback>
          </mc:AlternateContent>
        </w:r>
      </w:ins>
      <w:r w:rsidR="007F71C8">
        <w:t xml:space="preserve">readings will surface new forms, </w:t>
      </w:r>
      <w:r w:rsidR="007F71C8">
        <w:rPr>
          <w:i/>
        </w:rPr>
        <w:t>queer forms</w:t>
      </w:r>
      <w:r w:rsidR="007F71C8">
        <w:t xml:space="preserve">, that evoke digital </w:t>
      </w:r>
      <w:proofErr w:type="spellStart"/>
      <w:r w:rsidR="007F71C8">
        <w:t>materialities</w:t>
      </w:r>
      <w:proofErr w:type="spellEnd"/>
      <w:r w:rsidR="007F71C8">
        <w:t xml:space="preserve"> and </w:t>
      </w:r>
      <w:ins w:id="38" w:author="Sandra Moyano" w:date="2020-09-13T19:13:00Z">
        <w:r w:rsidR="007E25FD">
          <w:rPr>
            <w:noProof/>
          </w:rPr>
          <mc:AlternateContent>
            <mc:Choice Requires="wpi">
              <w:drawing>
                <wp:anchor distT="0" distB="0" distL="114300" distR="114300" simplePos="0" relativeHeight="251713536" behindDoc="0" locked="0" layoutInCell="1" allowOverlap="1" wp14:anchorId="1CE848AD" wp14:editId="1638D1EB">
                  <wp:simplePos x="0" y="0"/>
                  <wp:positionH relativeFrom="column">
                    <wp:posOffset>264160</wp:posOffset>
                  </wp:positionH>
                  <wp:positionV relativeFrom="paragraph">
                    <wp:posOffset>827920</wp:posOffset>
                  </wp:positionV>
                  <wp:extent cx="3170160" cy="503280"/>
                  <wp:effectExtent l="38100" t="38100" r="0" b="43180"/>
                  <wp:wrapNone/>
                  <wp:docPr id="240" name="Ink 240"/>
                  <wp:cNvGraphicFramePr/>
                  <a:graphic xmlns:a="http://schemas.openxmlformats.org/drawingml/2006/main">
                    <a:graphicData uri="http://schemas.microsoft.com/office/word/2010/wordprocessingInk">
                      <w14:contentPart bwMode="auto" r:id="rId90">
                        <w14:nvContentPartPr>
                          <w14:cNvContentPartPr/>
                        </w14:nvContentPartPr>
                        <w14:xfrm>
                          <a:off x="0" y="0"/>
                          <a:ext cx="3170160" cy="503280"/>
                        </w14:xfrm>
                      </w14:contentPart>
                    </a:graphicData>
                  </a:graphic>
                </wp:anchor>
              </w:drawing>
            </mc:Choice>
            <mc:Fallback>
              <w:pict>
                <v:shape w14:anchorId="633D1030" id="Ink 240" o:spid="_x0000_s1026" type="#_x0000_t75" style="position:absolute;margin-left:20pt;margin-top:64.4pt;width:251.2pt;height:41.2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">
                  <v:imagedata r:id="rId91" o:title=""/>
                </v:shape>
              </w:pict>
            </mc:Fallback>
          </mc:AlternateContent>
        </w:r>
        <w:r w:rsidR="002A46AC">
          <w:rPr>
            <w:noProof/>
          </w:rPr>
          <mc:AlternateContent>
            <mc:Choice Requires="wpi">
              <w:drawing>
                <wp:anchor distT="0" distB="0" distL="114300" distR="114300" simplePos="0" relativeHeight="251712512" behindDoc="0" locked="0" layoutInCell="1" allowOverlap="1" wp14:anchorId="1CD9D946" wp14:editId="6C710F0B">
                  <wp:simplePos x="0" y="0"/>
                  <wp:positionH relativeFrom="column">
                    <wp:posOffset>-45800</wp:posOffset>
                  </wp:positionH>
                  <wp:positionV relativeFrom="paragraph">
                    <wp:posOffset>827880</wp:posOffset>
                  </wp:positionV>
                  <wp:extent cx="3160080" cy="30960"/>
                  <wp:effectExtent l="88900" t="139700" r="78740" b="134620"/>
                  <wp:wrapNone/>
                  <wp:docPr id="215" name="Ink 215"/>
                  <wp:cNvGraphicFramePr/>
                  <a:graphic xmlns:a="http://schemas.openxmlformats.org/drawingml/2006/main">
                    <a:graphicData uri="http://schemas.microsoft.com/office/word/2010/wordprocessingInk">
                      <w14:contentPart bwMode="auto" r:id="rId92">
                        <w14:nvContentPartPr>
                          <w14:cNvContentPartPr/>
                        </w14:nvContentPartPr>
                        <w14:xfrm>
                          <a:off x="0" y="0"/>
                          <a:ext cx="3160080" cy="30960"/>
                        </w14:xfrm>
                      </w14:contentPart>
                    </a:graphicData>
                  </a:graphic>
                </wp:anchor>
              </w:drawing>
            </mc:Choice>
            <mc:Fallback>
              <w:pict>
                <v:shape w14:anchorId="31319563" id="Ink 215" o:spid="_x0000_s1026" type="#_x0000_t75" style="position:absolute;margin-left:-7.85pt;margin-top:56.7pt;width:257.35pt;height:19.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">
                  <v:imagedata r:id="rId93" o:title=""/>
                </v:shape>
              </w:pict>
            </mc:Fallback>
          </mc:AlternateContent>
        </w:r>
      </w:ins>
      <w:r w:rsidR="007F71C8">
        <w:t>aesthetics as formalizations of the immaterial.</w:t>
      </w:r>
      <w:r w:rsidR="007F71C8">
        <w:rPr>
          <w:rStyle w:val="FootnoteReference"/>
        </w:rPr>
        <w:footnoteReference w:id="7"/>
      </w:r>
    </w:p>
    <w:p w14:paraId="6EB083C3" w14:textId="762B8F3B" w:rsidR="007F71C8" w:rsidRDefault="007F71C8" w:rsidP="007F71C8">
      <w:pPr>
        <w:pStyle w:val="BodyText"/>
        <w:spacing w:line="480" w:lineRule="auto"/>
        <w:ind w:firstLine="720"/>
      </w:pPr>
      <w:r>
        <w:t xml:space="preserve">Two </w:t>
      </w:r>
      <w:proofErr w:type="gramStart"/>
      <w:r>
        <w:t>close-readings</w:t>
      </w:r>
      <w:proofErr w:type="gramEnd"/>
      <w:r>
        <w:t xml:space="preserve"> will serve to demonstrate that queerness is concerned with touch, and more precisely, </w:t>
      </w:r>
      <w:r w:rsidRPr="0062385B">
        <w:t xml:space="preserve">with </w:t>
      </w:r>
      <w:r w:rsidRPr="00D86873">
        <w:rPr>
          <w:i/>
        </w:rPr>
        <w:t>a desire for touch</w:t>
      </w:r>
      <w:r w:rsidRPr="00104E8E">
        <w:t xml:space="preserve"> that is continually frustrated.</w:t>
      </w:r>
      <w:r>
        <w:t xml:space="preserve"> Though one is from a digital source and the other from print, both examples demonstrate </w:t>
      </w:r>
      <w:r w:rsidRPr="0062385B">
        <w:t xml:space="preserve">a self-conscious and critical stance about its own form, a key component of what I will later elaborate as </w:t>
      </w:r>
      <w:commentRangeStart w:id="39"/>
      <w:r w:rsidRPr="00D86873">
        <w:rPr>
          <w:i/>
        </w:rPr>
        <w:t>queer form</w:t>
      </w:r>
      <w:commentRangeEnd w:id="39"/>
      <w:r w:rsidR="00962F46">
        <w:rPr>
          <w:rStyle w:val="CommentReference"/>
        </w:rPr>
        <w:commentReference w:id="39"/>
      </w:r>
      <w:r w:rsidRPr="00D86873">
        <w:t>.</w:t>
      </w:r>
    </w:p>
    <w:p w14:paraId="10046665" w14:textId="1912D47C" w:rsidR="007F71C8" w:rsidRDefault="000F7180" w:rsidP="007F71C8">
      <w:pPr>
        <w:pStyle w:val="BodyText"/>
        <w:spacing w:line="480" w:lineRule="auto"/>
        <w:ind w:firstLine="720"/>
      </w:pPr>
      <w:ins w:id="40" w:author="Sandra Moyano" w:date="2020-09-13T19:13:00Z">
        <w:r>
          <w:rPr>
            <w:noProof/>
          </w:rPr>
          <mc:AlternateContent>
            <mc:Choice Requires="wpi">
              <w:drawing>
                <wp:anchor distT="0" distB="0" distL="114300" distR="114300" simplePos="0" relativeHeight="251718656" behindDoc="0" locked="0" layoutInCell="1" allowOverlap="1" wp14:anchorId="6994EEB0" wp14:editId="1195D1DF">
                  <wp:simplePos x="0" y="0"/>
                  <wp:positionH relativeFrom="column">
                    <wp:posOffset>60760</wp:posOffset>
                  </wp:positionH>
                  <wp:positionV relativeFrom="paragraph">
                    <wp:posOffset>1501270</wp:posOffset>
                  </wp:positionV>
                  <wp:extent cx="1377000" cy="74880"/>
                  <wp:effectExtent l="88900" t="139700" r="109220" b="141605"/>
                  <wp:wrapNone/>
                  <wp:docPr id="244" name="Ink 244"/>
                  <wp:cNvGraphicFramePr/>
                  <a:graphic xmlns:a="http://schemas.openxmlformats.org/drawingml/2006/main">
                    <a:graphicData uri="http://schemas.microsoft.com/office/word/2010/wordprocessingInk">
                      <w14:contentPart bwMode="auto" r:id="rId94">
                        <w14:nvContentPartPr>
                          <w14:cNvContentPartPr/>
                        </w14:nvContentPartPr>
                        <w14:xfrm>
                          <a:off x="0" y="0"/>
                          <a:ext cx="1377000" cy="74880"/>
                        </w14:xfrm>
                      </w14:contentPart>
                    </a:graphicData>
                  </a:graphic>
                </wp:anchor>
              </w:drawing>
            </mc:Choice>
            <mc:Fallback>
              <w:pict>
                <v:shape w14:anchorId="7E2BC72E" id="Ink 244" o:spid="_x0000_s1026" type="#_x0000_t75" style="position:absolute;margin-left:.6pt;margin-top:109.7pt;width:116.95pt;height:22.9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">
                  <v:imagedata r:id="rId95" o:title=""/>
                </v:shape>
              </w:pict>
            </mc:Fallback>
          </mc:AlternateContent>
        </w:r>
        <w:r>
          <w:rPr>
            <w:noProof/>
          </w:rPr>
          <mc:AlternateContent>
            <mc:Choice Requires="wpi">
              <w:drawing>
                <wp:anchor distT="0" distB="0" distL="114300" distR="114300" simplePos="0" relativeHeight="251717632" behindDoc="0" locked="0" layoutInCell="1" allowOverlap="1" wp14:anchorId="3BA11C1F" wp14:editId="2EC0AF5F">
                  <wp:simplePos x="0" y="0"/>
                  <wp:positionH relativeFrom="column">
                    <wp:posOffset>10000</wp:posOffset>
                  </wp:positionH>
                  <wp:positionV relativeFrom="paragraph">
                    <wp:posOffset>1169350</wp:posOffset>
                  </wp:positionV>
                  <wp:extent cx="6004800" cy="61560"/>
                  <wp:effectExtent l="88900" t="139700" r="104140" b="142240"/>
                  <wp:wrapNone/>
                  <wp:docPr id="243" name="Ink 243"/>
                  <wp:cNvGraphicFramePr/>
                  <a:graphic xmlns:a="http://schemas.openxmlformats.org/drawingml/2006/main">
                    <a:graphicData uri="http://schemas.microsoft.com/office/word/2010/wordprocessingInk">
                      <w14:contentPart bwMode="auto" r:id="rId96">
                        <w14:nvContentPartPr>
                          <w14:cNvContentPartPr/>
                        </w14:nvContentPartPr>
                        <w14:xfrm>
                          <a:off x="0" y="0"/>
                          <a:ext cx="6004800" cy="61560"/>
                        </w14:xfrm>
                      </w14:contentPart>
                    </a:graphicData>
                  </a:graphic>
                </wp:anchor>
              </w:drawing>
            </mc:Choice>
            <mc:Fallback>
              <w:pict>
                <v:shape w14:anchorId="7A3FD0CC" id="Ink 243" o:spid="_x0000_s1026" type="#_x0000_t75" style="position:absolute;margin-left:-3.45pt;margin-top:83.55pt;width:481.3pt;height:21.9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">
                  <v:imagedata r:id="rId97" o:title=""/>
                </v:shape>
              </w:pict>
            </mc:Fallback>
          </mc:AlternateContent>
        </w:r>
        <w:r>
          <w:rPr>
            <w:noProof/>
          </w:rPr>
          <mc:AlternateContent>
            <mc:Choice Requires="wpi">
              <w:drawing>
                <wp:anchor distT="0" distB="0" distL="114300" distR="114300" simplePos="0" relativeHeight="251716608" behindDoc="0" locked="0" layoutInCell="1" allowOverlap="1" wp14:anchorId="3114AEBF" wp14:editId="0180AA0F">
                  <wp:simplePos x="0" y="0"/>
                  <wp:positionH relativeFrom="column">
                    <wp:posOffset>2113120</wp:posOffset>
                  </wp:positionH>
                  <wp:positionV relativeFrom="paragraph">
                    <wp:posOffset>814030</wp:posOffset>
                  </wp:positionV>
                  <wp:extent cx="3647880" cy="41040"/>
                  <wp:effectExtent l="88900" t="139700" r="86360" b="137160"/>
                  <wp:wrapNone/>
                  <wp:docPr id="242" name="Ink 242"/>
                  <wp:cNvGraphicFramePr/>
                  <a:graphic xmlns:a="http://schemas.openxmlformats.org/drawingml/2006/main">
                    <a:graphicData uri="http://schemas.microsoft.com/office/word/2010/wordprocessingInk">
                      <w14:contentPart bwMode="auto" r:id="rId98">
                        <w14:nvContentPartPr>
                          <w14:cNvContentPartPr/>
                        </w14:nvContentPartPr>
                        <w14:xfrm>
                          <a:off x="0" y="0"/>
                          <a:ext cx="3647880" cy="41040"/>
                        </w14:xfrm>
                      </w14:contentPart>
                    </a:graphicData>
                  </a:graphic>
                </wp:anchor>
              </w:drawing>
            </mc:Choice>
            <mc:Fallback>
              <w:pict>
                <v:shape w14:anchorId="31B709C8" id="Ink 242" o:spid="_x0000_s1026" type="#_x0000_t75" style="position:absolute;margin-left:162.15pt;margin-top:55.6pt;width:295.75pt;height:20.2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">
                  <v:imagedata r:id="rId99" o:title=""/>
                </v:shape>
              </w:pict>
            </mc:Fallback>
          </mc:AlternateContent>
        </w:r>
        <w:r>
          <w:rPr>
            <w:noProof/>
          </w:rPr>
          <mc:AlternateContent>
            <mc:Choice Requires="wpi">
              <w:drawing>
                <wp:anchor distT="0" distB="0" distL="114300" distR="114300" simplePos="0" relativeHeight="251715584" behindDoc="0" locked="0" layoutInCell="1" allowOverlap="1" wp14:anchorId="4008BEAA" wp14:editId="2A8768F6">
                  <wp:simplePos x="0" y="0"/>
                  <wp:positionH relativeFrom="column">
                    <wp:posOffset>4790440</wp:posOffset>
                  </wp:positionH>
                  <wp:positionV relativeFrom="paragraph">
                    <wp:posOffset>468430</wp:posOffset>
                  </wp:positionV>
                  <wp:extent cx="950400" cy="25920"/>
                  <wp:effectExtent l="88900" t="139700" r="78740" b="139700"/>
                  <wp:wrapNone/>
                  <wp:docPr id="241" name="Ink 241"/>
                  <wp:cNvGraphicFramePr/>
                  <a:graphic xmlns:a="http://schemas.openxmlformats.org/drawingml/2006/main">
                    <a:graphicData uri="http://schemas.microsoft.com/office/word/2010/wordprocessingInk">
                      <w14:contentPart bwMode="auto" r:id="rId100">
                        <w14:nvContentPartPr>
                          <w14:cNvContentPartPr/>
                        </w14:nvContentPartPr>
                        <w14:xfrm>
                          <a:off x="0" y="0"/>
                          <a:ext cx="950400" cy="25920"/>
                        </w14:xfrm>
                      </w14:contentPart>
                    </a:graphicData>
                  </a:graphic>
                </wp:anchor>
              </w:drawing>
            </mc:Choice>
            <mc:Fallback>
              <w:pict>
                <v:shape w14:anchorId="24C6E2B3" id="Ink 241" o:spid="_x0000_s1026" type="#_x0000_t75" style="position:absolute;margin-left:372.95pt;margin-top:28.4pt;width:83.35pt;height:19.0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">
                  <v:imagedata r:id="rId101" o:title=""/>
                </v:shape>
              </w:pict>
            </mc:Fallback>
          </mc:AlternateContent>
        </w:r>
      </w:ins>
      <w:r w:rsidR="007F71C8">
        <w:t xml:space="preserve">The first text, entitled </w:t>
      </w:r>
      <w:r w:rsidR="007F71C8">
        <w:rPr>
          <w:i/>
        </w:rPr>
        <w:t>These Waves of Girls</w:t>
      </w:r>
      <w:r w:rsidR="007F71C8">
        <w:t xml:space="preserve"> by Caitlin Fisher, figures touching as desire quite literally, with touch being the means of pursuing desire. This "hypertext," an electronic text format that links "nodes" or pages within an associative structure, enacts desire by tempting the reader to click through the various episodes of the story in order to achieve narrative closure. </w:t>
      </w:r>
      <w:r w:rsidR="007F71C8">
        <w:rPr>
          <w:i/>
        </w:rPr>
        <w:t>Waves</w:t>
      </w:r>
      <w:r w:rsidR="007F71C8">
        <w:t xml:space="preserve"> is an autobiographical account of the author's sexual coming-of-age, which unfolds in a series of interconnected vignettes that recount Fisher's adolescent experiences with men and women. Despite winning the 2001 Electronic Literature Organization Award, this "hypertext novella" draws criticism for a formal </w:t>
      </w:r>
      <w:r w:rsidR="007F71C8">
        <w:lastRenderedPageBreak/>
        <w:t xml:space="preserve">structure that complicates a straightforward reading experience. Through the profusion of </w:t>
      </w:r>
      <w:ins w:id="41" w:author="Sandra Moyano" w:date="2020-09-13T19:13:00Z">
        <w:r w:rsidR="009D0B00">
          <w:rPr>
            <w:noProof/>
          </w:rPr>
          <mc:AlternateContent>
            <mc:Choice Requires="wpi">
              <w:drawing>
                <wp:anchor distT="0" distB="0" distL="114300" distR="114300" simplePos="0" relativeHeight="251721728" behindDoc="0" locked="0" layoutInCell="1" allowOverlap="1" wp14:anchorId="4D8172CD" wp14:editId="7A1E066C">
                  <wp:simplePos x="0" y="0"/>
                  <wp:positionH relativeFrom="column">
                    <wp:posOffset>2763280</wp:posOffset>
                  </wp:positionH>
                  <wp:positionV relativeFrom="paragraph">
                    <wp:posOffset>447000</wp:posOffset>
                  </wp:positionV>
                  <wp:extent cx="2906280" cy="86760"/>
                  <wp:effectExtent l="88900" t="139700" r="104140" b="142240"/>
                  <wp:wrapNone/>
                  <wp:docPr id="246" name="Ink 246"/>
                  <wp:cNvGraphicFramePr/>
                  <a:graphic xmlns:a="http://schemas.openxmlformats.org/drawingml/2006/main">
                    <a:graphicData uri="http://schemas.microsoft.com/office/word/2010/wordprocessingInk">
                      <w14:contentPart bwMode="auto" r:id="rId102">
                        <w14:nvContentPartPr>
                          <w14:cNvContentPartPr/>
                        </w14:nvContentPartPr>
                        <w14:xfrm>
                          <a:off x="0" y="0"/>
                          <a:ext cx="2906280" cy="86760"/>
                        </w14:xfrm>
                      </w14:contentPart>
                    </a:graphicData>
                  </a:graphic>
                </wp:anchor>
              </w:drawing>
            </mc:Choice>
            <mc:Fallback>
              <w:pict>
                <v:shape w14:anchorId="2847E836" id="Ink 246" o:spid="_x0000_s1026" type="#_x0000_t75" style="position:absolute;margin-left:213.4pt;margin-top:26.7pt;width:237.35pt;height:23.8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">
                  <v:imagedata r:id="rId103" o:title=""/>
                </v:shape>
              </w:pict>
            </mc:Fallback>
          </mc:AlternateContent>
        </w:r>
        <w:r w:rsidR="009D0B00">
          <w:rPr>
            <w:noProof/>
          </w:rPr>
          <mc:AlternateContent>
            <mc:Choice Requires="wpi">
              <w:drawing>
                <wp:anchor distT="0" distB="0" distL="114300" distR="114300" simplePos="0" relativeHeight="251720704" behindDoc="0" locked="0" layoutInCell="1" allowOverlap="1" wp14:anchorId="6CE96946" wp14:editId="51788F00">
                  <wp:simplePos x="0" y="0"/>
                  <wp:positionH relativeFrom="column">
                    <wp:posOffset>3230560</wp:posOffset>
                  </wp:positionH>
                  <wp:positionV relativeFrom="paragraph">
                    <wp:posOffset>385800</wp:posOffset>
                  </wp:positionV>
                  <wp:extent cx="193320" cy="5400"/>
                  <wp:effectExtent l="88900" t="139700" r="86360" b="134620"/>
                  <wp:wrapNone/>
                  <wp:docPr id="245" name="Ink 245"/>
                  <wp:cNvGraphicFramePr/>
                  <a:graphic xmlns:a="http://schemas.openxmlformats.org/drawingml/2006/main">
                    <a:graphicData uri="http://schemas.microsoft.com/office/word/2010/wordprocessingInk">
                      <w14:contentPart bwMode="auto" r:id="rId104">
                        <w14:nvContentPartPr>
                          <w14:cNvContentPartPr/>
                        </w14:nvContentPartPr>
                        <w14:xfrm>
                          <a:off x="0" y="0"/>
                          <a:ext cx="193320" cy="5400"/>
                        </w14:xfrm>
                      </w14:contentPart>
                    </a:graphicData>
                  </a:graphic>
                </wp:anchor>
              </w:drawing>
            </mc:Choice>
            <mc:Fallback>
              <w:pict>
                <v:shape w14:anchorId="368358DE" id="Ink 245" o:spid="_x0000_s1026" type="#_x0000_t75" style="position:absolute;margin-left:250.15pt;margin-top:21.9pt;width:23.7pt;height:17.4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">
                  <v:imagedata r:id="rId105" o:title=""/>
                </v:shape>
              </w:pict>
            </mc:Fallback>
          </mc:AlternateContent>
        </w:r>
      </w:ins>
      <w:r w:rsidR="007F71C8">
        <w:t xml:space="preserve">hyperlinks, which connect one node to the next in ways that disrupt temporal and causal </w:t>
      </w:r>
      <w:ins w:id="42" w:author="Sandra Moyano" w:date="2020-09-13T19:13:00Z">
        <w:r w:rsidR="009D0B00">
          <w:rPr>
            <w:noProof/>
          </w:rPr>
          <mc:AlternateContent>
            <mc:Choice Requires="wpi">
              <w:drawing>
                <wp:anchor distT="0" distB="0" distL="114300" distR="114300" simplePos="0" relativeHeight="251723776" behindDoc="0" locked="0" layoutInCell="1" allowOverlap="1" wp14:anchorId="026E5897" wp14:editId="5E494D87">
                  <wp:simplePos x="0" y="0"/>
                  <wp:positionH relativeFrom="column">
                    <wp:posOffset>15040</wp:posOffset>
                  </wp:positionH>
                  <wp:positionV relativeFrom="paragraph">
                    <wp:posOffset>787200</wp:posOffset>
                  </wp:positionV>
                  <wp:extent cx="5019480" cy="96840"/>
                  <wp:effectExtent l="88900" t="139700" r="86360" b="132080"/>
                  <wp:wrapNone/>
                  <wp:docPr id="247" name="Ink 247"/>
                  <wp:cNvGraphicFramePr/>
                  <a:graphic xmlns:a="http://schemas.openxmlformats.org/drawingml/2006/main">
                    <a:graphicData uri="http://schemas.microsoft.com/office/word/2010/wordprocessingInk">
                      <w14:contentPart bwMode="auto" r:id="rId106">
                        <w14:nvContentPartPr>
                          <w14:cNvContentPartPr/>
                        </w14:nvContentPartPr>
                        <w14:xfrm>
                          <a:off x="0" y="0"/>
                          <a:ext cx="5019480" cy="96840"/>
                        </w14:xfrm>
                      </w14:contentPart>
                    </a:graphicData>
                  </a:graphic>
                </wp:anchor>
              </w:drawing>
            </mc:Choice>
            <mc:Fallback>
              <w:pict>
                <v:shape w14:anchorId="47DA162C" id="Ink 247" o:spid="_x0000_s1026" type="#_x0000_t75" style="position:absolute;margin-left:-3pt;margin-top:53.5pt;width:403.75pt;height:24.6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">
                  <v:imagedata r:id="rId107" o:title=""/>
                </v:shape>
              </w:pict>
            </mc:Fallback>
          </mc:AlternateContent>
        </w:r>
      </w:ins>
      <w:r w:rsidR="007F71C8">
        <w:t xml:space="preserve">relations, this hypertext frustrates the reader’s desire for narrative coherence. </w:t>
      </w:r>
      <w:commentRangeStart w:id="43"/>
      <w:r w:rsidR="007F71C8">
        <w:t>One critic argues that the use of hyperlinks “</w:t>
      </w:r>
      <w:commentRangeEnd w:id="43"/>
      <w:r w:rsidR="002F4D78">
        <w:rPr>
          <w:rStyle w:val="CommentReference"/>
        </w:rPr>
        <w:commentReference w:id="43"/>
      </w:r>
      <w:r w:rsidR="007F71C8">
        <w:t>present[s] a baffling range of choices for movement which actually led to a stifling of movement altogether” (Pope, “Significance”).</w:t>
      </w:r>
    </w:p>
    <w:p w14:paraId="079E1062" w14:textId="77777777" w:rsidR="00E54E66" w:rsidRDefault="00E54E66" w:rsidP="006F3522">
      <w:pPr>
        <w:pStyle w:val="BodyText"/>
        <w:spacing w:line="480" w:lineRule="auto"/>
        <w:ind w:firstLine="720"/>
        <w:rPr>
          <w:ins w:id="44" w:author="unmarked" w:date="2020-09-13T19:09:00Z"/>
        </w:rPr>
      </w:pPr>
      <w:ins w:id="45" w:author="unmarked" w:date="2020-09-13T19:09:00Z">
        <w:r>
          <w:t>[</w:t>
        </w:r>
        <w:r w:rsidR="00A1138E">
          <w:fldChar w:fldCharType="begin"/>
        </w:r>
        <w:r w:rsidR="00A1138E">
          <w:instrText xml:space="preserve"> HYPERLINK "https://gofilipa.github.io/qt/chapter_1/" </w:instrText>
        </w:r>
        <w:r w:rsidR="00A1138E">
          <w:fldChar w:fldCharType="separate"/>
        </w:r>
        <w:r w:rsidRPr="00E54E66">
          <w:rPr>
            <w:rStyle w:val="Hyperlink"/>
          </w:rPr>
          <w:t>Link to Video</w:t>
        </w:r>
        <w:r w:rsidR="00A1138E">
          <w:rPr>
            <w:rStyle w:val="Hyperlink"/>
          </w:rPr>
          <w:fldChar w:fldCharType="end"/>
        </w:r>
        <w:r>
          <w:t>]</w:t>
        </w:r>
      </w:ins>
    </w:p>
    <w:p w14:paraId="65A9233D" w14:textId="3D30287C" w:rsidR="009852D0" w:rsidRDefault="00552A05" w:rsidP="009A18DE">
      <w:pPr>
        <w:pStyle w:val="CaptionedFigure"/>
        <w:spacing w:line="480" w:lineRule="auto"/>
        <w:rPr>
          <w:ins w:id="46" w:author="Filipa  Calado" w:date="2020-09-13T19:09:00Z"/>
        </w:rPr>
      </w:pPr>
      <w:ins w:id="47" w:author="Sandra Moyano" w:date="2020-09-13T19:13:00Z">
        <w:r>
          <w:rPr>
            <w:noProof/>
          </w:rPr>
          <mc:AlternateContent>
            <mc:Choice Requires="wpi">
              <w:drawing>
                <wp:anchor distT="0" distB="0" distL="114300" distR="114300" simplePos="0" relativeHeight="251729920" behindDoc="0" locked="0" layoutInCell="1" allowOverlap="1" wp14:anchorId="7B8DF1DD" wp14:editId="0F849CCE">
                  <wp:simplePos x="0" y="0"/>
                  <wp:positionH relativeFrom="column">
                    <wp:posOffset>-117080</wp:posOffset>
                  </wp:positionH>
                  <wp:positionV relativeFrom="paragraph">
                    <wp:posOffset>4698960</wp:posOffset>
                  </wp:positionV>
                  <wp:extent cx="1905480" cy="147600"/>
                  <wp:effectExtent l="88900" t="139700" r="88900" b="132080"/>
                  <wp:wrapNone/>
                  <wp:docPr id="451" name="Ink 451"/>
                  <wp:cNvGraphicFramePr/>
                  <a:graphic xmlns:a="http://schemas.openxmlformats.org/drawingml/2006/main">
                    <a:graphicData uri="http://schemas.microsoft.com/office/word/2010/wordprocessingInk">
                      <w14:contentPart bwMode="auto" r:id="rId108">
                        <w14:nvContentPartPr>
                          <w14:cNvContentPartPr/>
                        </w14:nvContentPartPr>
                        <w14:xfrm>
                          <a:off x="0" y="0"/>
                          <a:ext cx="1905480" cy="147600"/>
                        </w14:xfrm>
                      </w14:contentPart>
                    </a:graphicData>
                  </a:graphic>
                </wp:anchor>
              </w:drawing>
            </mc:Choice>
            <mc:Fallback>
              <w:pict>
                <v:shape w14:anchorId="59F7764B" id="Ink 451" o:spid="_x0000_s1026" type="#_x0000_t75" style="position:absolute;margin-left:-13.4pt;margin-top:361.5pt;width:158.55pt;height:28.6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">
                  <v:imagedata r:id="rId109" o:title=""/>
                </v:shape>
              </w:pict>
            </mc:Fallback>
          </mc:AlternateContent>
        </w:r>
        <w:r>
          <w:rPr>
            <w:noProof/>
          </w:rPr>
          <mc:AlternateContent>
            <mc:Choice Requires="wpi">
              <w:drawing>
                <wp:anchor distT="0" distB="0" distL="114300" distR="114300" simplePos="0" relativeHeight="251728896" behindDoc="0" locked="0" layoutInCell="1" allowOverlap="1" wp14:anchorId="6D804581" wp14:editId="6CF74851">
                  <wp:simplePos x="0" y="0"/>
                  <wp:positionH relativeFrom="column">
                    <wp:posOffset>2931040</wp:posOffset>
                  </wp:positionH>
                  <wp:positionV relativeFrom="paragraph">
                    <wp:posOffset>4358400</wp:posOffset>
                  </wp:positionV>
                  <wp:extent cx="3017880" cy="66240"/>
                  <wp:effectExtent l="88900" t="139700" r="106680" b="137160"/>
                  <wp:wrapNone/>
                  <wp:docPr id="450" name="Ink 450"/>
                  <wp:cNvGraphicFramePr/>
                  <a:graphic xmlns:a="http://schemas.openxmlformats.org/drawingml/2006/main">
                    <a:graphicData uri="http://schemas.microsoft.com/office/word/2010/wordprocessingInk">
                      <w14:contentPart bwMode="auto" r:id="rId110">
                        <w14:nvContentPartPr>
                          <w14:cNvContentPartPr/>
                        </w14:nvContentPartPr>
                        <w14:xfrm>
                          <a:off x="0" y="0"/>
                          <a:ext cx="3017880" cy="66240"/>
                        </w14:xfrm>
                      </w14:contentPart>
                    </a:graphicData>
                  </a:graphic>
                </wp:anchor>
              </w:drawing>
            </mc:Choice>
            <mc:Fallback>
              <w:pict>
                <v:shape w14:anchorId="0CE1240C" id="Ink 450" o:spid="_x0000_s1026" type="#_x0000_t75" style="position:absolute;margin-left:226.55pt;margin-top:334.7pt;width:246.15pt;height:22.2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">
                  <v:imagedata r:id="rId111" o:title=""/>
                </v:shape>
              </w:pict>
            </mc:Fallback>
          </mc:AlternateContent>
        </w:r>
        <w:r>
          <w:rPr>
            <w:noProof/>
          </w:rPr>
          <mc:AlternateContent>
            <mc:Choice Requires="wpi">
              <w:drawing>
                <wp:anchor distT="0" distB="0" distL="114300" distR="114300" simplePos="0" relativeHeight="251727872" behindDoc="0" locked="0" layoutInCell="1" allowOverlap="1" wp14:anchorId="659E3F56" wp14:editId="02F0C673">
                  <wp:simplePos x="0" y="0"/>
                  <wp:positionH relativeFrom="column">
                    <wp:posOffset>-10160</wp:posOffset>
                  </wp:positionH>
                  <wp:positionV relativeFrom="paragraph">
                    <wp:posOffset>2595840</wp:posOffset>
                  </wp:positionV>
                  <wp:extent cx="4557240" cy="96480"/>
                  <wp:effectExtent l="88900" t="139700" r="104140" b="132715"/>
                  <wp:wrapNone/>
                  <wp:docPr id="449" name="Ink 449"/>
                  <wp:cNvGraphicFramePr/>
                  <a:graphic xmlns:a="http://schemas.openxmlformats.org/drawingml/2006/main">
                    <a:graphicData uri="http://schemas.microsoft.com/office/word/2010/wordprocessingInk">
                      <w14:contentPart bwMode="auto" r:id="rId112">
                        <w14:nvContentPartPr>
                          <w14:cNvContentPartPr/>
                        </w14:nvContentPartPr>
                        <w14:xfrm>
                          <a:off x="0" y="0"/>
                          <a:ext cx="4557240" cy="96480"/>
                        </w14:xfrm>
                      </w14:contentPart>
                    </a:graphicData>
                  </a:graphic>
                </wp:anchor>
              </w:drawing>
            </mc:Choice>
            <mc:Fallback>
              <w:pict>
                <v:shape w14:anchorId="1862A01C" id="Ink 449" o:spid="_x0000_s1026" type="#_x0000_t75" style="position:absolute;margin-left:-5.05pt;margin-top:195.9pt;width:367.35pt;height:24.6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">
                  <v:imagedata r:id="rId113" o:title=""/>
                </v:shape>
              </w:pict>
            </mc:Fallback>
          </mc:AlternateContent>
        </w:r>
        <w:r w:rsidR="00D92700">
          <w:rPr>
            <w:noProof/>
          </w:rPr>
          <mc:AlternateContent>
            <mc:Choice Requires="wpi">
              <w:drawing>
                <wp:anchor distT="0" distB="0" distL="114300" distR="114300" simplePos="0" relativeHeight="251726848" behindDoc="0" locked="0" layoutInCell="1" allowOverlap="1" wp14:anchorId="69F9D515" wp14:editId="30708663">
                  <wp:simplePos x="0" y="0"/>
                  <wp:positionH relativeFrom="column">
                    <wp:posOffset>1145080</wp:posOffset>
                  </wp:positionH>
                  <wp:positionV relativeFrom="paragraph">
                    <wp:posOffset>2259960</wp:posOffset>
                  </wp:positionV>
                  <wp:extent cx="4305960" cy="72000"/>
                  <wp:effectExtent l="88900" t="139700" r="113665" b="131445"/>
                  <wp:wrapNone/>
                  <wp:docPr id="447" name="Ink 447"/>
                  <wp:cNvGraphicFramePr/>
                  <a:graphic xmlns:a="http://schemas.openxmlformats.org/drawingml/2006/main">
                    <a:graphicData uri="http://schemas.microsoft.com/office/word/2010/wordprocessingInk">
                      <w14:contentPart bwMode="auto" r:id="rId114">
                        <w14:nvContentPartPr>
                          <w14:cNvContentPartPr/>
                        </w14:nvContentPartPr>
                        <w14:xfrm>
                          <a:off x="0" y="0"/>
                          <a:ext cx="4305960" cy="72000"/>
                        </w14:xfrm>
                      </w14:contentPart>
                    </a:graphicData>
                  </a:graphic>
                </wp:anchor>
              </w:drawing>
            </mc:Choice>
            <mc:Fallback>
              <w:pict>
                <v:shape w14:anchorId="78F18301" id="Ink 447" o:spid="_x0000_s1026" type="#_x0000_t75" style="position:absolute;margin-left:85.9pt;margin-top:169.45pt;width:347.55pt;height:22.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">
                  <v:imagedata r:id="rId115" o:title=""/>
                </v:shape>
              </w:pict>
            </mc:Fallback>
          </mc:AlternateContent>
        </w:r>
        <w:r w:rsidR="0081787E">
          <w:rPr>
            <w:noProof/>
          </w:rPr>
          <mc:AlternateContent>
            <mc:Choice Requires="wpi">
              <w:drawing>
                <wp:anchor distT="0" distB="0" distL="114300" distR="114300" simplePos="0" relativeHeight="251725824" behindDoc="0" locked="0" layoutInCell="1" allowOverlap="1" wp14:anchorId="67E042D4" wp14:editId="2170A811">
                  <wp:simplePos x="0" y="0"/>
                  <wp:positionH relativeFrom="column">
                    <wp:posOffset>1381600</wp:posOffset>
                  </wp:positionH>
                  <wp:positionV relativeFrom="paragraph">
                    <wp:posOffset>78120</wp:posOffset>
                  </wp:positionV>
                  <wp:extent cx="3216600" cy="48960"/>
                  <wp:effectExtent l="88900" t="139700" r="111125" b="141605"/>
                  <wp:wrapNone/>
                  <wp:docPr id="248" name="Ink 248"/>
                  <wp:cNvGraphicFramePr/>
                  <a:graphic xmlns:a="http://schemas.openxmlformats.org/drawingml/2006/main">
                    <a:graphicData uri="http://schemas.microsoft.com/office/word/2010/wordprocessingInk">
                      <w14:contentPart bwMode="auto" r:id="rId116">
                        <w14:nvContentPartPr>
                          <w14:cNvContentPartPr/>
                        </w14:nvContentPartPr>
                        <w14:xfrm>
                          <a:off x="0" y="0"/>
                          <a:ext cx="3216600" cy="48960"/>
                        </w14:xfrm>
                      </w14:contentPart>
                    </a:graphicData>
                  </a:graphic>
                </wp:anchor>
              </w:drawing>
            </mc:Choice>
            <mc:Fallback>
              <w:pict>
                <v:shape w14:anchorId="1869A120" id="Ink 248" o:spid="_x0000_s1026" type="#_x0000_t75" style="position:absolute;margin-left:104.55pt;margin-top:-2.35pt;width:261.8pt;height:20.8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">
                  <v:imagedata r:id="rId117" o:title=""/>
                </v:shape>
              </w:pict>
            </mc:Fallback>
          </mc:AlternateContent>
        </w:r>
      </w:ins>
      <w:ins w:id="48" w:author="Filipa  Calado" w:date="2020-09-13T19:09:00Z">
        <w:r w:rsidR="00CA7DD6">
          <w:rPr>
            <w:noProof/>
          </w:rPr>
          <w:drawing>
            <wp:inline distT="0" distB="0" distL="0" distR="0" wp14:anchorId="415B3992" wp14:editId="63BC74D2">
              <wp:extent cx="5334000" cy="3333750"/>
              <wp:effectExtent l="0" t="0" r="0" b="0"/>
              <wp:docPr id="1" name="Picture" descr="“DARE”, “I liked girls…”, “the lover”, “Only one of us is 15…”, “Jerk off…”"/>
              <wp:cNvGraphicFramePr/>
              <a:graphic xmlns:a="http://schemas.openxmlformats.org/drawingml/2006/main">
                <a:graphicData uri="http://schemas.openxmlformats.org/drawingml/2006/picture">
                  <pic:pic xmlns:pic="http://schemas.openxmlformats.org/drawingml/2006/picture">
                    <pic:nvPicPr>
                      <pic:cNvPr id="0" name="Picture" descr="../qt_writings/one/videos/erotic.gif"/>
                      <pic:cNvPicPr>
                        <a:picLocks noChangeAspect="1" noChangeArrowheads="1"/>
                      </pic:cNvPicPr>
                    </pic:nvPicPr>
                    <pic:blipFill>
                      <a:blip r:embed="rId118"/>
                      <a:stretch>
                        <a:fillRect/>
                      </a:stretch>
                    </pic:blipFill>
                    <pic:spPr bwMode="auto">
                      <a:xfrm>
                        <a:off x="0" y="0"/>
                        <a:ext cx="5334000" cy="3333750"/>
                      </a:xfrm>
                      <a:prstGeom prst="rect">
                        <a:avLst/>
                      </a:prstGeom>
                      <a:noFill/>
                      <a:ln w="9525">
                        <a:noFill/>
                        <a:headEnd/>
                        <a:tailEnd/>
                      </a:ln>
                    </pic:spPr>
                  </pic:pic>
                </a:graphicData>
              </a:graphic>
            </wp:inline>
          </w:drawing>
        </w:r>
      </w:ins>
    </w:p>
    <w:p w14:paraId="159F41BC" w14:textId="46121D07" w:rsidR="007F71C8" w:rsidRDefault="007F71C8" w:rsidP="007F71C8">
      <w:pPr>
        <w:pStyle w:val="BodyText"/>
        <w:spacing w:line="480" w:lineRule="auto"/>
        <w:ind w:firstLine="480"/>
      </w:pPr>
      <w:r>
        <w:t xml:space="preserve">The disorienting feeling of reading this text is an effect of its form. </w:t>
      </w:r>
      <w:commentRangeStart w:id="49"/>
      <w:r>
        <w:t>The conventional reading practice of turning the pages in a codex dissolves in the distracting and technical complexity of a narrative that requires effort to traverse</w:t>
      </w:r>
      <w:commentRangeEnd w:id="49"/>
      <w:r w:rsidR="00962F46">
        <w:rPr>
          <w:rStyle w:val="CommentReference"/>
        </w:rPr>
        <w:commentReference w:id="49"/>
      </w:r>
      <w:r>
        <w:t xml:space="preserve">. Episodes do not have a discernible chronology or </w:t>
      </w:r>
      <w:proofErr w:type="gramStart"/>
      <w:r>
        <w:t>progression, and</w:t>
      </w:r>
      <w:proofErr w:type="gramEnd"/>
      <w:r>
        <w:t xml:space="preserve"> clicking on the links between nodes disrupts any sense of coherence. </w:t>
      </w:r>
      <w:commentRangeStart w:id="50"/>
      <w:r>
        <w:t xml:space="preserve">While the desire for narrative closure is continually frustrated by the work's form, in another sense, this fragmentary structure exactly constitutes its </w:t>
      </w:r>
      <w:commentRangeStart w:id="51"/>
      <w:r w:rsidRPr="0062385B">
        <w:t>appeal</w:t>
      </w:r>
      <w:commentRangeEnd w:id="51"/>
      <w:r w:rsidR="00402F59">
        <w:rPr>
          <w:rStyle w:val="CommentReference"/>
        </w:rPr>
        <w:commentReference w:id="51"/>
      </w:r>
      <w:r>
        <w:t xml:space="preserve">, </w:t>
      </w:r>
      <w:r>
        <w:lastRenderedPageBreak/>
        <w:t xml:space="preserve">for it compels the reader to chase an elusive understanding of sexuality, as the text continually defies the reader’s expectations about the narrator's motives. </w:t>
      </w:r>
      <w:commentRangeEnd w:id="50"/>
      <w:r w:rsidR="004B0914">
        <w:rPr>
          <w:rStyle w:val="CommentReference"/>
        </w:rPr>
        <w:commentReference w:id="50"/>
      </w:r>
      <w:r>
        <w:t xml:space="preserve">In one repeatedly linked node, aptly titled “erotic,” the words “and it was the most erotic year of my life” march across the screen like ticker tape (“And it was…”). This node is accessed through two different sources, both featuring sexual episodes between the narrator and men. In a novella that largely consists of stories about the narrator’s sexual history and fantasies with other women, these nodes are unusual, checking the reader’s expectations about the narrator’s identity and desire. The accumulation of seemingly capricious sexual episodes disrupts the relationship between </w:t>
      </w:r>
      <w:commentRangeStart w:id="52"/>
      <w:r>
        <w:t>cause and effect</w:t>
      </w:r>
      <w:commentRangeEnd w:id="52"/>
      <w:r w:rsidR="002F4D78">
        <w:rPr>
          <w:rStyle w:val="CommentReference"/>
        </w:rPr>
        <w:commentReference w:id="52"/>
      </w:r>
      <w:r>
        <w:t xml:space="preserve">, scrambling the reader's sense of direction across the text. Other moments in the text create a similar dissonance from </w:t>
      </w:r>
      <w:commentRangeStart w:id="53"/>
      <w:r>
        <w:t xml:space="preserve">the </w:t>
      </w:r>
      <w:commentRangeEnd w:id="53"/>
      <w:r w:rsidR="0088235E">
        <w:rPr>
          <w:rStyle w:val="CommentReference"/>
        </w:rPr>
        <w:commentReference w:id="53"/>
      </w:r>
      <w:r>
        <w:t xml:space="preserve">associations the narrator's motives. One occurs in the last node of the “beam routine” episode, when the narrator is about to perform gymnastics to placate a man that she brought home. The link reads “I don’t want to have sex,” and it leads the reader back to a </w:t>
      </w:r>
      <w:commentRangeStart w:id="54"/>
      <w:commentRangeStart w:id="55"/>
      <w:r>
        <w:t xml:space="preserve">familiar </w:t>
      </w:r>
      <w:commentRangeEnd w:id="54"/>
      <w:r w:rsidR="00F017FB">
        <w:rPr>
          <w:rStyle w:val="CommentReference"/>
        </w:rPr>
        <w:commentReference w:id="54"/>
      </w:r>
      <w:r>
        <w:t xml:space="preserve">episode </w:t>
      </w:r>
      <w:commentRangeEnd w:id="55"/>
      <w:r w:rsidR="00822408">
        <w:rPr>
          <w:rStyle w:val="CommentReference"/>
        </w:rPr>
        <w:commentReference w:id="55"/>
      </w:r>
      <w:r>
        <w:t>about "Jennie Winchester":</w:t>
      </w:r>
    </w:p>
    <w:p w14:paraId="19A997C0" w14:textId="77777777" w:rsidR="007F71C8" w:rsidRDefault="007F71C8" w:rsidP="007F71C8">
      <w:pPr>
        <w:pStyle w:val="BlockText"/>
        <w:ind w:left="1440"/>
      </w:pPr>
      <w:r>
        <w:t xml:space="preserve">I’m in bed with Jennie Winchester and I realize she wants me to undo her pants. She needs to be home by 11:00 and needs to leave my place by 10:45. I’m kissing her but opening my eyes at intervals to catch the clock. At exactly 10:43 I unbutton her </w:t>
      </w:r>
      <w:proofErr w:type="spellStart"/>
      <w:r>
        <w:t>Levis</w:t>
      </w:r>
      <w:proofErr w:type="spellEnd"/>
      <w:r>
        <w:t xml:space="preserve"> and shove my hand inside, barely undoing the zipper. “I’m in bed…”</w:t>
      </w:r>
    </w:p>
    <w:p w14:paraId="1A2F5B0C" w14:textId="79EC60F9" w:rsidR="007F71C8" w:rsidRDefault="0065073E" w:rsidP="007F71C8">
      <w:pPr>
        <w:pStyle w:val="FirstParagraph"/>
        <w:spacing w:line="480" w:lineRule="auto"/>
        <w:ind w:firstLine="480"/>
      </w:pPr>
      <w:ins w:id="56" w:author="Sandra Moyano" w:date="2020-09-13T19:13:00Z">
        <w:r>
          <w:rPr>
            <w:noProof/>
          </w:rPr>
          <mc:AlternateContent>
            <mc:Choice Requires="wpi">
              <w:drawing>
                <wp:anchor distT="0" distB="0" distL="114300" distR="114300" simplePos="0" relativeHeight="251739136" behindDoc="0" locked="0" layoutInCell="1" allowOverlap="1" wp14:anchorId="7C5137A0" wp14:editId="52CFE90A">
                  <wp:simplePos x="0" y="0"/>
                  <wp:positionH relativeFrom="column">
                    <wp:posOffset>-929640</wp:posOffset>
                  </wp:positionH>
                  <wp:positionV relativeFrom="paragraph">
                    <wp:posOffset>3109595</wp:posOffset>
                  </wp:positionV>
                  <wp:extent cx="787980" cy="796095"/>
                  <wp:effectExtent l="25400" t="38100" r="12700" b="42545"/>
                  <wp:wrapNone/>
                  <wp:docPr id="482" name="Ink 482"/>
                  <wp:cNvGraphicFramePr/>
                  <a:graphic xmlns:a="http://schemas.openxmlformats.org/drawingml/2006/main">
                    <a:graphicData uri="http://schemas.microsoft.com/office/word/2010/wordprocessingInk">
                      <w14:contentPart bwMode="auto" r:id="rId119">
                        <w14:nvContentPartPr>
                          <w14:cNvContentPartPr/>
                        </w14:nvContentPartPr>
                        <w14:xfrm>
                          <a:off x="0" y="0"/>
                          <a:ext cx="787980" cy="796095"/>
                        </w14:xfrm>
                      </w14:contentPart>
                    </a:graphicData>
                  </a:graphic>
                </wp:anchor>
              </w:drawing>
            </mc:Choice>
            <mc:Fallback>
              <w:pict>
                <v:shape w14:anchorId="4501FDE9" id="Ink 482" o:spid="_x0000_s1026" type="#_x0000_t75" style="position:absolute;margin-left:-73.8pt;margin-top:244.25pt;width:63.3pt;height:63.9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">
                  <v:imagedata r:id="rId120" o:title=""/>
                </v:shape>
              </w:pict>
            </mc:Fallback>
          </mc:AlternateContent>
        </w:r>
        <w:r w:rsidR="00B03372">
          <w:rPr>
            <w:noProof/>
          </w:rPr>
          <mc:AlternateContent>
            <mc:Choice Requires="wpi">
              <w:drawing>
                <wp:anchor distT="0" distB="0" distL="114300" distR="114300" simplePos="0" relativeHeight="251738112" behindDoc="0" locked="0" layoutInCell="1" allowOverlap="1" wp14:anchorId="0D2BFE7A" wp14:editId="6BCE39A0">
                  <wp:simplePos x="0" y="0"/>
                  <wp:positionH relativeFrom="column">
                    <wp:posOffset>-695880</wp:posOffset>
                  </wp:positionH>
                  <wp:positionV relativeFrom="paragraph">
                    <wp:posOffset>2578735</wp:posOffset>
                  </wp:positionV>
                  <wp:extent cx="305280" cy="492480"/>
                  <wp:effectExtent l="38100" t="38100" r="38100" b="41275"/>
                  <wp:wrapNone/>
                  <wp:docPr id="461" name="Ink 461"/>
                  <wp:cNvGraphicFramePr/>
                  <a:graphic xmlns:a="http://schemas.openxmlformats.org/drawingml/2006/main">
                    <a:graphicData uri="http://schemas.microsoft.com/office/word/2010/wordprocessingInk">
                      <w14:contentPart bwMode="auto" r:id="rId121">
                        <w14:nvContentPartPr>
                          <w14:cNvContentPartPr/>
                        </w14:nvContentPartPr>
                        <w14:xfrm>
                          <a:off x="0" y="0"/>
                          <a:ext cx="305280" cy="492480"/>
                        </w14:xfrm>
                      </w14:contentPart>
                    </a:graphicData>
                  </a:graphic>
                  <wp14:sizeRelH relativeFrom="margin">
                    <wp14:pctWidth>0</wp14:pctWidth>
                  </wp14:sizeRelH>
                  <wp14:sizeRelV relativeFrom="margin">
                    <wp14:pctHeight>0</wp14:pctHeight>
                  </wp14:sizeRelV>
                </wp:anchor>
              </w:drawing>
            </mc:Choice>
            <mc:Fallback>
              <w:pict>
                <v:shape w14:anchorId="094CA8A2" id="Ink 461" o:spid="_x0000_s1026" type="#_x0000_t75" style="position:absolute;margin-left:-55.6pt;margin-top:202.25pt;width:25.7pt;height:40.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">
                  <v:imagedata r:id="rId122" o:title=""/>
                </v:shape>
              </w:pict>
            </mc:Fallback>
          </mc:AlternateContent>
        </w:r>
        <w:r w:rsidR="00DC4168">
          <w:rPr>
            <w:noProof/>
          </w:rPr>
          <mc:AlternateContent>
            <mc:Choice Requires="wpi">
              <w:drawing>
                <wp:anchor distT="0" distB="0" distL="114300" distR="114300" simplePos="0" relativeHeight="251737088" behindDoc="0" locked="0" layoutInCell="1" allowOverlap="1" wp14:anchorId="6185AEE0" wp14:editId="6092BC09">
                  <wp:simplePos x="0" y="0"/>
                  <wp:positionH relativeFrom="column">
                    <wp:posOffset>-45800</wp:posOffset>
                  </wp:positionH>
                  <wp:positionV relativeFrom="paragraph">
                    <wp:posOffset>3305690</wp:posOffset>
                  </wp:positionV>
                  <wp:extent cx="4008600" cy="132480"/>
                  <wp:effectExtent l="88900" t="139700" r="106680" b="134620"/>
                  <wp:wrapNone/>
                  <wp:docPr id="457" name="Ink 457"/>
                  <wp:cNvGraphicFramePr/>
                  <a:graphic xmlns:a="http://schemas.openxmlformats.org/drawingml/2006/main">
                    <a:graphicData uri="http://schemas.microsoft.com/office/word/2010/wordprocessingInk">
                      <w14:contentPart bwMode="auto" r:id="rId123">
                        <w14:nvContentPartPr>
                          <w14:cNvContentPartPr/>
                        </w14:nvContentPartPr>
                        <w14:xfrm>
                          <a:off x="0" y="0"/>
                          <a:ext cx="4008600" cy="132480"/>
                        </w14:xfrm>
                      </w14:contentPart>
                    </a:graphicData>
                  </a:graphic>
                </wp:anchor>
              </w:drawing>
            </mc:Choice>
            <mc:Fallback>
              <w:pict>
                <v:shape w14:anchorId="37BF2EBB" id="Ink 457" o:spid="_x0000_s1026" type="#_x0000_t75" style="position:absolute;margin-left:-7.85pt;margin-top:251.8pt;width:324.15pt;height:27.4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">
                  <v:imagedata r:id="rId124" o:title=""/>
                </v:shape>
              </w:pict>
            </mc:Fallback>
          </mc:AlternateContent>
        </w:r>
        <w:r w:rsidR="00DC4168">
          <w:rPr>
            <w:noProof/>
          </w:rPr>
          <mc:AlternateContent>
            <mc:Choice Requires="wpi">
              <w:drawing>
                <wp:anchor distT="0" distB="0" distL="114300" distR="114300" simplePos="0" relativeHeight="251736064" behindDoc="0" locked="0" layoutInCell="1" allowOverlap="1" wp14:anchorId="78449E5A" wp14:editId="7B7BD0E9">
                  <wp:simplePos x="0" y="0"/>
                  <wp:positionH relativeFrom="column">
                    <wp:posOffset>827920</wp:posOffset>
                  </wp:positionH>
                  <wp:positionV relativeFrom="paragraph">
                    <wp:posOffset>2970530</wp:posOffset>
                  </wp:positionV>
                  <wp:extent cx="5095440" cy="163080"/>
                  <wp:effectExtent l="88900" t="139700" r="111760" b="142240"/>
                  <wp:wrapNone/>
                  <wp:docPr id="456" name="Ink 456"/>
                  <wp:cNvGraphicFramePr/>
                  <a:graphic xmlns:a="http://schemas.openxmlformats.org/drawingml/2006/main">
                    <a:graphicData uri="http://schemas.microsoft.com/office/word/2010/wordprocessingInk">
                      <w14:contentPart bwMode="auto" r:id="rId125">
                        <w14:nvContentPartPr>
                          <w14:cNvContentPartPr/>
                        </w14:nvContentPartPr>
                        <w14:xfrm>
                          <a:off x="0" y="0"/>
                          <a:ext cx="5095440" cy="163080"/>
                        </w14:xfrm>
                      </w14:contentPart>
                    </a:graphicData>
                  </a:graphic>
                </wp:anchor>
              </w:drawing>
            </mc:Choice>
            <mc:Fallback>
              <w:pict>
                <v:shape w14:anchorId="7B1DD641" id="Ink 456" o:spid="_x0000_s1026" type="#_x0000_t75" style="position:absolute;margin-left:60.95pt;margin-top:225.4pt;width:409.7pt;height:29.8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">
                  <v:imagedata r:id="rId126" o:title=""/>
                </v:shape>
              </w:pict>
            </mc:Fallback>
          </mc:AlternateContent>
        </w:r>
        <w:r w:rsidR="00DC4168">
          <w:rPr>
            <w:noProof/>
          </w:rPr>
          <mc:AlternateContent>
            <mc:Choice Requires="wpi">
              <w:drawing>
                <wp:anchor distT="0" distB="0" distL="114300" distR="114300" simplePos="0" relativeHeight="251735040" behindDoc="0" locked="0" layoutInCell="1" allowOverlap="1" wp14:anchorId="580A8257" wp14:editId="26371BA6">
                  <wp:simplePos x="0" y="0"/>
                  <wp:positionH relativeFrom="column">
                    <wp:posOffset>-86480</wp:posOffset>
                  </wp:positionH>
                  <wp:positionV relativeFrom="paragraph">
                    <wp:posOffset>3010850</wp:posOffset>
                  </wp:positionV>
                  <wp:extent cx="787680" cy="41040"/>
                  <wp:effectExtent l="88900" t="139700" r="88900" b="137160"/>
                  <wp:wrapNone/>
                  <wp:docPr id="455" name="Ink 455"/>
                  <wp:cNvGraphicFramePr/>
                  <a:graphic xmlns:a="http://schemas.openxmlformats.org/drawingml/2006/main">
                    <a:graphicData uri="http://schemas.microsoft.com/office/word/2010/wordprocessingInk">
                      <w14:contentPart bwMode="auto" r:id="rId127">
                        <w14:nvContentPartPr>
                          <w14:cNvContentPartPr/>
                        </w14:nvContentPartPr>
                        <w14:xfrm>
                          <a:off x="0" y="0"/>
                          <a:ext cx="787680" cy="41040"/>
                        </w14:xfrm>
                      </w14:contentPart>
                    </a:graphicData>
                  </a:graphic>
                </wp:anchor>
              </w:drawing>
            </mc:Choice>
            <mc:Fallback>
              <w:pict>
                <v:shape w14:anchorId="00A11ABD" id="Ink 455" o:spid="_x0000_s1026" type="#_x0000_t75" style="position:absolute;margin-left:-11.05pt;margin-top:228.55pt;width:70.5pt;height:20.2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&#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">
                  <v:imagedata r:id="rId128" o:title=""/>
                </v:shape>
              </w:pict>
            </mc:Fallback>
          </mc:AlternateContent>
        </w:r>
        <w:r w:rsidR="00DC4168">
          <w:rPr>
            <w:noProof/>
          </w:rPr>
          <mc:AlternateContent>
            <mc:Choice Requires="wpi">
              <w:drawing>
                <wp:anchor distT="0" distB="0" distL="114300" distR="114300" simplePos="0" relativeHeight="251734016" behindDoc="0" locked="0" layoutInCell="1" allowOverlap="1" wp14:anchorId="2B2C7331" wp14:editId="634BE801">
                  <wp:simplePos x="0" y="0"/>
                  <wp:positionH relativeFrom="column">
                    <wp:posOffset>-35720</wp:posOffset>
                  </wp:positionH>
                  <wp:positionV relativeFrom="paragraph">
                    <wp:posOffset>2609450</wp:posOffset>
                  </wp:positionV>
                  <wp:extent cx="5904000" cy="91800"/>
                  <wp:effectExtent l="88900" t="139700" r="78105" b="137160"/>
                  <wp:wrapNone/>
                  <wp:docPr id="454" name="Ink 454"/>
                  <wp:cNvGraphicFramePr/>
                  <a:graphic xmlns:a="http://schemas.openxmlformats.org/drawingml/2006/main">
                    <a:graphicData uri="http://schemas.microsoft.com/office/word/2010/wordprocessingInk">
                      <w14:contentPart bwMode="auto" r:id="rId129">
                        <w14:nvContentPartPr>
                          <w14:cNvContentPartPr/>
                        </w14:nvContentPartPr>
                        <w14:xfrm>
                          <a:off x="0" y="0"/>
                          <a:ext cx="5904000" cy="91800"/>
                        </w14:xfrm>
                      </w14:contentPart>
                    </a:graphicData>
                  </a:graphic>
                </wp:anchor>
              </w:drawing>
            </mc:Choice>
            <mc:Fallback>
              <w:pict>
                <v:shape w14:anchorId="0548C083" id="Ink 454" o:spid="_x0000_s1026" type="#_x0000_t75" style="position:absolute;margin-left:-7.05pt;margin-top:196.95pt;width:473.4pt;height:24.2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">
                  <v:imagedata r:id="rId130" o:title=""/>
                </v:shape>
              </w:pict>
            </mc:Fallback>
          </mc:AlternateContent>
        </w:r>
        <w:r w:rsidR="00DC4168">
          <w:rPr>
            <w:noProof/>
          </w:rPr>
          <mc:AlternateContent>
            <mc:Choice Requires="wpi">
              <w:drawing>
                <wp:anchor distT="0" distB="0" distL="114300" distR="114300" simplePos="0" relativeHeight="251732992" behindDoc="0" locked="0" layoutInCell="1" allowOverlap="1" wp14:anchorId="721059F5" wp14:editId="785805E9">
                  <wp:simplePos x="0" y="0"/>
                  <wp:positionH relativeFrom="column">
                    <wp:posOffset>1965880</wp:posOffset>
                  </wp:positionH>
                  <wp:positionV relativeFrom="paragraph">
                    <wp:posOffset>2264210</wp:posOffset>
                  </wp:positionV>
                  <wp:extent cx="3530880" cy="91800"/>
                  <wp:effectExtent l="88900" t="139700" r="114300" b="137160"/>
                  <wp:wrapNone/>
                  <wp:docPr id="453" name="Ink 453"/>
                  <wp:cNvGraphicFramePr/>
                  <a:graphic xmlns:a="http://schemas.openxmlformats.org/drawingml/2006/main">
                    <a:graphicData uri="http://schemas.microsoft.com/office/word/2010/wordprocessingInk">
                      <w14:contentPart bwMode="auto" r:id="rId131">
                        <w14:nvContentPartPr>
                          <w14:cNvContentPartPr/>
                        </w14:nvContentPartPr>
                        <w14:xfrm>
                          <a:off x="0" y="0"/>
                          <a:ext cx="3530880" cy="91800"/>
                        </w14:xfrm>
                      </w14:contentPart>
                    </a:graphicData>
                  </a:graphic>
                </wp:anchor>
              </w:drawing>
            </mc:Choice>
            <mc:Fallback>
              <w:pict>
                <v:shape w14:anchorId="0985DC8D" id="Ink 453" o:spid="_x0000_s1026" type="#_x0000_t75" style="position:absolute;margin-left:150.55pt;margin-top:169.8pt;width:286.5pt;height:24.2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">
                  <v:imagedata r:id="rId132" o:title=""/>
                </v:shape>
              </w:pict>
            </mc:Fallback>
          </mc:AlternateContent>
        </w:r>
        <w:r w:rsidR="00424473">
          <w:rPr>
            <w:noProof/>
          </w:rPr>
          <mc:AlternateContent>
            <mc:Choice Requires="wpi">
              <w:drawing>
                <wp:anchor distT="0" distB="0" distL="114300" distR="114300" simplePos="0" relativeHeight="251731968" behindDoc="0" locked="0" layoutInCell="1" allowOverlap="1" wp14:anchorId="63E7A9DD" wp14:editId="496C649E">
                  <wp:simplePos x="0" y="0"/>
                  <wp:positionH relativeFrom="column">
                    <wp:posOffset>2600920</wp:posOffset>
                  </wp:positionH>
                  <wp:positionV relativeFrom="paragraph">
                    <wp:posOffset>376730</wp:posOffset>
                  </wp:positionV>
                  <wp:extent cx="1000440" cy="140400"/>
                  <wp:effectExtent l="88900" t="139700" r="104775" b="139065"/>
                  <wp:wrapNone/>
                  <wp:docPr id="452" name="Ink 452"/>
                  <wp:cNvGraphicFramePr/>
                  <a:graphic xmlns:a="http://schemas.openxmlformats.org/drawingml/2006/main">
                    <a:graphicData uri="http://schemas.microsoft.com/office/word/2010/wordprocessingInk">
                      <w14:contentPart bwMode="auto" r:id="rId133">
                        <w14:nvContentPartPr>
                          <w14:cNvContentPartPr/>
                        </w14:nvContentPartPr>
                        <w14:xfrm>
                          <a:off x="0" y="0"/>
                          <a:ext cx="1000440" cy="140400"/>
                        </w14:xfrm>
                      </w14:contentPart>
                    </a:graphicData>
                  </a:graphic>
                </wp:anchor>
              </w:drawing>
            </mc:Choice>
            <mc:Fallback>
              <w:pict>
                <v:shape w14:anchorId="2F53B8FC" id="Ink 452" o:spid="_x0000_s1026" type="#_x0000_t75" style="position:absolute;margin-left:200.55pt;margin-top:21.15pt;width:87.25pt;height:28.0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">
                  <v:imagedata r:id="rId134" o:title=""/>
                </v:shape>
              </w:pict>
            </mc:Fallback>
          </mc:AlternateContent>
        </w:r>
      </w:ins>
      <w:r w:rsidR="007F71C8">
        <w:t xml:space="preserve">As the reader familiarizes herself with the events of the story, she is always losing context. Now the reader experiences this familiar node in a new way that casts its former meaning into doubt. What is the connection between this episode and the phrase, "I don't want to have sex"? Why is the narrator watching the clock? Because the character's desires have been muddled by the unpredictable connections between episodes, what at first seems straightforward now appears to support alternate readings. The reader’s confusion </w:t>
      </w:r>
      <w:r w:rsidR="007F71C8">
        <w:lastRenderedPageBreak/>
        <w:t xml:space="preserve">in navigating through </w:t>
      </w:r>
      <w:r w:rsidR="007F71C8">
        <w:rPr>
          <w:i/>
        </w:rPr>
        <w:t>Waves</w:t>
      </w:r>
      <w:r w:rsidR="007F71C8">
        <w:t>, in re-interpreting fragments that had been previously integrated, reinforces queer identity as something elusive</w:t>
      </w:r>
      <w:commentRangeStart w:id="57"/>
      <w:r w:rsidR="007F71C8">
        <w:t>, a condition that is not fully intelligible</w:t>
      </w:r>
      <w:commentRangeEnd w:id="57"/>
      <w:r w:rsidR="00F017FB">
        <w:rPr>
          <w:rStyle w:val="CommentReference"/>
        </w:rPr>
        <w:commentReference w:id="57"/>
      </w:r>
      <w:r w:rsidR="007F71C8">
        <w:t xml:space="preserve">. </w:t>
      </w:r>
      <w:commentRangeStart w:id="58"/>
      <w:commentRangeStart w:id="59"/>
      <w:r w:rsidR="007F71C8">
        <w:t>Clicking (</w:t>
      </w:r>
      <w:r w:rsidR="007F71C8">
        <w:rPr>
          <w:i/>
        </w:rPr>
        <w:t>touching</w:t>
      </w:r>
      <w:r w:rsidR="007F71C8">
        <w:t xml:space="preserve">) </w:t>
      </w:r>
      <w:commentRangeEnd w:id="58"/>
      <w:r w:rsidR="0019461B">
        <w:rPr>
          <w:rStyle w:val="CommentReference"/>
        </w:rPr>
        <w:commentReference w:id="58"/>
      </w:r>
      <w:r w:rsidR="007F71C8">
        <w:t xml:space="preserve">her way through the narrative, the reader is repeatedly reminded </w:t>
      </w:r>
      <w:commentRangeStart w:id="60"/>
      <w:r w:rsidR="007F71C8">
        <w:t xml:space="preserve">of </w:t>
      </w:r>
      <w:commentRangeStart w:id="61"/>
      <w:r w:rsidR="007F71C8">
        <w:t>her removal from the distance from the narrator.</w:t>
      </w:r>
      <w:commentRangeEnd w:id="59"/>
      <w:commentRangeEnd w:id="60"/>
      <w:commentRangeEnd w:id="61"/>
      <w:r w:rsidR="0088235E">
        <w:rPr>
          <w:rStyle w:val="CommentReference"/>
        </w:rPr>
        <w:commentReference w:id="60"/>
      </w:r>
      <w:r w:rsidR="00962F46">
        <w:rPr>
          <w:rStyle w:val="CommentReference"/>
        </w:rPr>
        <w:commentReference w:id="59"/>
      </w:r>
      <w:r w:rsidR="00F017FB">
        <w:rPr>
          <w:rStyle w:val="CommentReference"/>
        </w:rPr>
        <w:commentReference w:id="61"/>
      </w:r>
    </w:p>
    <w:p w14:paraId="25C49AFA" w14:textId="4A8C50B9" w:rsidR="007F71C8" w:rsidRDefault="007F71C8" w:rsidP="007F71C8">
      <w:pPr>
        <w:pStyle w:val="FirstParagraph"/>
        <w:spacing w:line="480" w:lineRule="auto"/>
        <w:ind w:firstLine="480"/>
      </w:pPr>
      <w:bookmarkStart w:id="62" w:name="X2e37b564064a4cfdd3ca06428f689de83875308"/>
      <w:r>
        <w:t xml:space="preserve">For queer subjects, touch and the desire for touching has always been a </w:t>
      </w:r>
      <w:del w:id="63" w:author="Filipa  Calado" w:date="2020-09-13T19:10:00Z">
        <w:r w:rsidR="001E78E4">
          <w:delText>frought</w:delText>
        </w:r>
      </w:del>
      <w:proofErr w:type="spellStart"/>
      <w:ins w:id="64" w:author="unmarked" w:date="2020-09-13T19:09:00Z">
        <w:r w:rsidR="00F017FB">
          <w:rPr>
            <w:b/>
            <w:bCs/>
          </w:rPr>
          <w:t>fraught</w:t>
        </w:r>
      </w:ins>
      <w:ins w:id="65" w:author="Filipa  Calado" w:date="2020-09-13T19:09:00Z">
        <w:r>
          <w:t>frought</w:t>
        </w:r>
      </w:ins>
      <w:proofErr w:type="spellEnd"/>
      <w:r>
        <w:t xml:space="preserve"> experience, which can in turn activates a sensorium of affects. In my second example, </w:t>
      </w:r>
      <w:r>
        <w:rPr>
          <w:i/>
        </w:rPr>
        <w:t>The Confessions of the Fox</w:t>
      </w:r>
      <w:r>
        <w:t xml:space="preserve"> by Jordy Rosenberg, the main character exhibits a troubled relationship to touch which partly constitutes his subjectivity. Beginning in eighteenth century London, this story follows Jack Sheppard, a young transgender male as a wily thief amid a group of "rogues." Before the official </w:t>
      </w:r>
      <w:proofErr w:type="spellStart"/>
      <w:r>
        <w:t>pathologization</w:t>
      </w:r>
      <w:proofErr w:type="spellEnd"/>
      <w:r>
        <w:t xml:space="preserve"> of nonnormative desires and identities, Sheppard struggles to articulate his difference, what he calls his "</w:t>
      </w:r>
      <w:r>
        <w:rPr>
          <w:i/>
        </w:rPr>
        <w:t>Something</w:t>
      </w:r>
      <w:r>
        <w:t xml:space="preserve">:" "This something that set him apart from other coves [men]. Something that had </w:t>
      </w:r>
      <w:proofErr w:type="spellStart"/>
      <w:r>
        <w:t>caus'd</w:t>
      </w:r>
      <w:proofErr w:type="spellEnd"/>
      <w:r>
        <w:t xml:space="preserve"> him to dress his own chest in taut bandages… pinching at his ribs, throttling his every Breath to a forced shallow bird-sipping of the air" (33). The hesitance toward self-identification extends from the main character to the narrative's genre, which unfolds as historical fiction overlaid with contemporary fictional memoir. Sheppard's story is discovered in the </w:t>
      </w:r>
      <w:proofErr w:type="gramStart"/>
      <w:r>
        <w:t>present day</w:t>
      </w:r>
      <w:proofErr w:type="gramEnd"/>
      <w:r>
        <w:t xml:space="preserve"> United States by Dr. </w:t>
      </w:r>
      <w:proofErr w:type="spellStart"/>
      <w:r>
        <w:t>Voth</w:t>
      </w:r>
      <w:proofErr w:type="spellEnd"/>
      <w:r>
        <w:t xml:space="preserve">, a rueful academic who is also transgender. </w:t>
      </w:r>
      <w:proofErr w:type="spellStart"/>
      <w:r>
        <w:t>Voth</w:t>
      </w:r>
      <w:proofErr w:type="spellEnd"/>
      <w:r>
        <w:t xml:space="preserve">, who immediately recognizes the historical significance of Sheppard's manuscript, proceeds to annotate the document with relevant references and increasingly, his own tangential anecdotes. In one scene of the manuscript, Sheppard is having a romantic moment when </w:t>
      </w:r>
      <w:proofErr w:type="spellStart"/>
      <w:r>
        <w:t>Voth</w:t>
      </w:r>
      <w:proofErr w:type="spellEnd"/>
      <w:r>
        <w:t xml:space="preserve"> relates his own episode about a former lover:</w:t>
      </w:r>
    </w:p>
    <w:p w14:paraId="027A2478" w14:textId="77777777" w:rsidR="007F71C8" w:rsidRDefault="007F71C8" w:rsidP="007F71C8">
      <w:pPr>
        <w:pStyle w:val="BlockText"/>
        <w:ind w:left="1440"/>
      </w:pPr>
      <w:r>
        <w:t>She opened her legs a bit, twitched them open, really. I caught my breath, audibly.</w:t>
      </w:r>
    </w:p>
    <w:p w14:paraId="22D5B330" w14:textId="77777777" w:rsidR="007F71C8" w:rsidRDefault="007F71C8" w:rsidP="007F71C8">
      <w:pPr>
        <w:pStyle w:val="BlockText"/>
        <w:ind w:left="1440"/>
      </w:pPr>
      <w:r>
        <w:lastRenderedPageBreak/>
        <w:t>"Oh my god," she said, "you're such a lesbian."</w:t>
      </w:r>
    </w:p>
    <w:p w14:paraId="7B47F6A1" w14:textId="77777777" w:rsidR="007F71C8" w:rsidRDefault="007F71C8" w:rsidP="007F71C8">
      <w:pPr>
        <w:pStyle w:val="BlockText"/>
        <w:ind w:left="1440"/>
      </w:pPr>
      <w:r>
        <w:t xml:space="preserve">She didn't mean it cruelly. And she didn't mean that I wasn't passing as a </w:t>
      </w:r>
      <w:proofErr w:type="gramStart"/>
      <w:r>
        <w:t>cis-man</w:t>
      </w:r>
      <w:proofErr w:type="gramEnd"/>
      <w:r>
        <w:t>, either. Although, since according to her we'd fucked the night before, she knew exactly how un-cis I was.</w:t>
      </w:r>
    </w:p>
    <w:p w14:paraId="12CD6631" w14:textId="5E5CD95D" w:rsidR="007F71C8" w:rsidRDefault="00626A88" w:rsidP="007F71C8">
      <w:pPr>
        <w:pStyle w:val="BlockText"/>
        <w:ind w:left="1440"/>
      </w:pPr>
      <w:ins w:id="66" w:author="Sandra Moyano" w:date="2020-09-13T19:13:00Z">
        <w:r>
          <w:rPr>
            <w:noProof/>
          </w:rPr>
          <mc:AlternateContent>
            <mc:Choice Requires="wpi">
              <w:drawing>
                <wp:anchor distT="0" distB="0" distL="114300" distR="114300" simplePos="0" relativeHeight="251741184" behindDoc="0" locked="0" layoutInCell="1" allowOverlap="1" wp14:anchorId="2B0BA811" wp14:editId="793B6180">
                  <wp:simplePos x="0" y="0"/>
                  <wp:positionH relativeFrom="column">
                    <wp:posOffset>3405505</wp:posOffset>
                  </wp:positionH>
                  <wp:positionV relativeFrom="paragraph">
                    <wp:posOffset>1956435</wp:posOffset>
                  </wp:positionV>
                  <wp:extent cx="169560" cy="243840"/>
                  <wp:effectExtent l="25400" t="25400" r="33655" b="35560"/>
                  <wp:wrapNone/>
                  <wp:docPr id="485" name="Ink 485"/>
                  <wp:cNvGraphicFramePr/>
                  <a:graphic xmlns:a="http://schemas.openxmlformats.org/drawingml/2006/main">
                    <a:graphicData uri="http://schemas.microsoft.com/office/word/2010/wordprocessingInk">
                      <w14:contentPart bwMode="auto" r:id="rId135">
                        <w14:nvContentPartPr>
                          <w14:cNvContentPartPr/>
                        </w14:nvContentPartPr>
                        <w14:xfrm>
                          <a:off x="0" y="0"/>
                          <a:ext cx="169560" cy="243840"/>
                        </w14:xfrm>
                      </w14:contentPart>
                    </a:graphicData>
                  </a:graphic>
                </wp:anchor>
              </w:drawing>
            </mc:Choice>
            <mc:Fallback>
              <w:pict>
                <v:shape w14:anchorId="09F75F99" id="Ink 485" o:spid="_x0000_s1026" type="#_x0000_t75" style="position:absolute;margin-left:267.6pt;margin-top:153.45pt;width:14.55pt;height:20.4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">
                  <v:imagedata r:id="rId136" o:title=""/>
                </v:shape>
              </w:pict>
            </mc:Fallback>
          </mc:AlternateContent>
        </w:r>
      </w:ins>
      <w:r w:rsidR="007F71C8">
        <w:t>She meant that she saw something about the quality of my desire: that I could feel her even before I touched her. And that this was part of what it meant to be—or to have been, before my tits became property of the California Municipal Waste Department—a lesbian. That a woman moving in your line of sight could have an effect that was total, atmospheric. That you could be hesitant, incapable, and not particularly interested in establishing a line between touching and seeing. That you would indulge a dead love, dead in the eyes of the world, and valueless. A love that choked and burdened the mind, that might even be the very foundation of melancholy and despair. But, oh Reader, looking at a woman you really get a feel for the way that fire is a phenomenon of touch. And my point is, if you have every been a lesbian, you will not even have to touch a woman to know that. 169</w:t>
      </w:r>
    </w:p>
    <w:p w14:paraId="6CD62843" w14:textId="761856B8" w:rsidR="007F71C8" w:rsidRDefault="003D76B0" w:rsidP="007F71C8">
      <w:pPr>
        <w:pStyle w:val="FirstParagraph"/>
        <w:spacing w:line="480" w:lineRule="auto"/>
        <w:ind w:firstLine="720"/>
      </w:pPr>
      <w:ins w:id="67" w:author="Sandra Moyano" w:date="2020-09-13T19:13:00Z">
        <w:r>
          <w:rPr>
            <w:noProof/>
          </w:rPr>
          <mc:AlternateContent>
            <mc:Choice Requires="wpi">
              <w:drawing>
                <wp:anchor distT="0" distB="0" distL="114300" distR="114300" simplePos="0" relativeHeight="251746304" behindDoc="0" locked="0" layoutInCell="1" allowOverlap="1" wp14:anchorId="1EC3CE5A" wp14:editId="58D00FC3">
                  <wp:simplePos x="0" y="0"/>
                  <wp:positionH relativeFrom="column">
                    <wp:posOffset>-23040</wp:posOffset>
                  </wp:positionH>
                  <wp:positionV relativeFrom="paragraph">
                    <wp:posOffset>5379480</wp:posOffset>
                  </wp:positionV>
                  <wp:extent cx="4778280" cy="145080"/>
                  <wp:effectExtent l="88900" t="139700" r="99060" b="134620"/>
                  <wp:wrapNone/>
                  <wp:docPr id="691" name="Ink 691"/>
                  <wp:cNvGraphicFramePr/>
                  <a:graphic xmlns:a="http://schemas.openxmlformats.org/drawingml/2006/main">
                    <a:graphicData uri="http://schemas.microsoft.com/office/word/2010/wordprocessingInk">
                      <w14:contentPart bwMode="auto" r:id="rId137">
                        <w14:nvContentPartPr>
                          <w14:cNvContentPartPr/>
                        </w14:nvContentPartPr>
                        <w14:xfrm>
                          <a:off x="0" y="0"/>
                          <a:ext cx="4778280" cy="145080"/>
                        </w14:xfrm>
                      </w14:contentPart>
                    </a:graphicData>
                  </a:graphic>
                </wp:anchor>
              </w:drawing>
            </mc:Choice>
            <mc:Fallback>
              <w:pict>
                <v:shape w14:anchorId="4B2D5221" id="Ink 691" o:spid="_x0000_s1026" type="#_x0000_t75" style="position:absolute;margin-left:-6pt;margin-top:415.1pt;width:384.75pt;height:28.3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">
                  <v:imagedata r:id="rId138" o:title=""/>
                </v:shape>
              </w:pict>
            </mc:Fallback>
          </mc:AlternateContent>
        </w:r>
        <w:r>
          <w:rPr>
            <w:noProof/>
          </w:rPr>
          <mc:AlternateContent>
            <mc:Choice Requires="wpi">
              <w:drawing>
                <wp:anchor distT="0" distB="0" distL="114300" distR="114300" simplePos="0" relativeHeight="251745280" behindDoc="0" locked="0" layoutInCell="1" allowOverlap="1" wp14:anchorId="40F9871A" wp14:editId="3FC0D36D">
                  <wp:simplePos x="0" y="0"/>
                  <wp:positionH relativeFrom="column">
                    <wp:posOffset>-12960</wp:posOffset>
                  </wp:positionH>
                  <wp:positionV relativeFrom="paragraph">
                    <wp:posOffset>5006160</wp:posOffset>
                  </wp:positionV>
                  <wp:extent cx="5545080" cy="145080"/>
                  <wp:effectExtent l="88900" t="139700" r="106680" b="134620"/>
                  <wp:wrapNone/>
                  <wp:docPr id="690" name="Ink 690"/>
                  <wp:cNvGraphicFramePr/>
                  <a:graphic xmlns:a="http://schemas.openxmlformats.org/drawingml/2006/main">
                    <a:graphicData uri="http://schemas.microsoft.com/office/word/2010/wordprocessingInk">
                      <w14:contentPart bwMode="auto" r:id="rId139">
                        <w14:nvContentPartPr>
                          <w14:cNvContentPartPr/>
                        </w14:nvContentPartPr>
                        <w14:xfrm>
                          <a:off x="0" y="0"/>
                          <a:ext cx="5545080" cy="145080"/>
                        </w14:xfrm>
                      </w14:contentPart>
                    </a:graphicData>
                  </a:graphic>
                </wp:anchor>
              </w:drawing>
            </mc:Choice>
            <mc:Fallback>
              <w:pict>
                <v:shape w14:anchorId="30073364" id="Ink 690" o:spid="_x0000_s1026" type="#_x0000_t75" style="position:absolute;margin-left:-5.2pt;margin-top:385.7pt;width:445.1pt;height:28.3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">
                  <v:imagedata r:id="rId140" o:title=""/>
                </v:shape>
              </w:pict>
            </mc:Fallback>
          </mc:AlternateContent>
        </w:r>
        <w:r>
          <w:rPr>
            <w:noProof/>
          </w:rPr>
          <mc:AlternateContent>
            <mc:Choice Requires="wpi">
              <w:drawing>
                <wp:anchor distT="0" distB="0" distL="114300" distR="114300" simplePos="0" relativeHeight="251744256" behindDoc="0" locked="0" layoutInCell="1" allowOverlap="1" wp14:anchorId="637BD469" wp14:editId="2090BBDA">
                  <wp:simplePos x="0" y="0"/>
                  <wp:positionH relativeFrom="column">
                    <wp:posOffset>-73080</wp:posOffset>
                  </wp:positionH>
                  <wp:positionV relativeFrom="paragraph">
                    <wp:posOffset>4647960</wp:posOffset>
                  </wp:positionV>
                  <wp:extent cx="5648400" cy="114480"/>
                  <wp:effectExtent l="88900" t="139700" r="104775" b="139700"/>
                  <wp:wrapNone/>
                  <wp:docPr id="689" name="Ink 689"/>
                  <wp:cNvGraphicFramePr/>
                  <a:graphic xmlns:a="http://schemas.openxmlformats.org/drawingml/2006/main">
                    <a:graphicData uri="http://schemas.microsoft.com/office/word/2010/wordprocessingInk">
                      <w14:contentPart bwMode="auto" r:id="rId141">
                        <w14:nvContentPartPr>
                          <w14:cNvContentPartPr/>
                        </w14:nvContentPartPr>
                        <w14:xfrm>
                          <a:off x="0" y="0"/>
                          <a:ext cx="5648400" cy="114480"/>
                        </w14:xfrm>
                      </w14:contentPart>
                    </a:graphicData>
                  </a:graphic>
                </wp:anchor>
              </w:drawing>
            </mc:Choice>
            <mc:Fallback>
              <w:pict>
                <v:shape w14:anchorId="7C7249EC" id="Ink 689" o:spid="_x0000_s1026" type="#_x0000_t75" style="position:absolute;margin-left:-9.95pt;margin-top:357.5pt;width:453.25pt;height:25.9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">
                  <v:imagedata r:id="rId142" o:title=""/>
                </v:shape>
              </w:pict>
            </mc:Fallback>
          </mc:AlternateContent>
        </w:r>
        <w:r>
          <w:rPr>
            <w:noProof/>
          </w:rPr>
          <mc:AlternateContent>
            <mc:Choice Requires="wpi">
              <w:drawing>
                <wp:anchor distT="0" distB="0" distL="114300" distR="114300" simplePos="0" relativeHeight="251743232" behindDoc="0" locked="0" layoutInCell="1" allowOverlap="1" wp14:anchorId="6B836FC3" wp14:editId="2C637651">
                  <wp:simplePos x="0" y="0"/>
                  <wp:positionH relativeFrom="column">
                    <wp:posOffset>2941200</wp:posOffset>
                  </wp:positionH>
                  <wp:positionV relativeFrom="paragraph">
                    <wp:posOffset>4320360</wp:posOffset>
                  </wp:positionV>
                  <wp:extent cx="2820600" cy="106920"/>
                  <wp:effectExtent l="88900" t="139700" r="88265" b="134620"/>
                  <wp:wrapNone/>
                  <wp:docPr id="688" name="Ink 688"/>
                  <wp:cNvGraphicFramePr/>
                  <a:graphic xmlns:a="http://schemas.openxmlformats.org/drawingml/2006/main">
                    <a:graphicData uri="http://schemas.microsoft.com/office/word/2010/wordprocessingInk">
                      <w14:contentPart bwMode="auto" r:id="rId143">
                        <w14:nvContentPartPr>
                          <w14:cNvContentPartPr/>
                        </w14:nvContentPartPr>
                        <w14:xfrm>
                          <a:off x="0" y="0"/>
                          <a:ext cx="2820600" cy="106920"/>
                        </w14:xfrm>
                      </w14:contentPart>
                    </a:graphicData>
                  </a:graphic>
                </wp:anchor>
              </w:drawing>
            </mc:Choice>
            <mc:Fallback>
              <w:pict>
                <v:shape w14:anchorId="266800E3" id="Ink 688" o:spid="_x0000_s1026" type="#_x0000_t75" style="position:absolute;margin-left:227.4pt;margin-top:331.7pt;width:230.6pt;height:25.3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">
                  <v:imagedata r:id="rId144" o:title=""/>
                </v:shape>
              </w:pict>
            </mc:Fallback>
          </mc:AlternateContent>
        </w:r>
      </w:ins>
      <w:commentRangeStart w:id="68"/>
      <w:commentRangeStart w:id="69"/>
      <w:r w:rsidR="007F71C8">
        <w:t xml:space="preserve">Here, desire is </w:t>
      </w:r>
      <w:proofErr w:type="spellStart"/>
      <w:r w:rsidR="007F71C8">
        <w:t>characterised</w:t>
      </w:r>
      <w:proofErr w:type="spellEnd"/>
      <w:r w:rsidR="007F71C8">
        <w:t xml:space="preserve"> not by the search for satisfaction, or the success of establishing contact, but by the sensual fullness of a lack. The experience of desire, of craving, wanting, needing to touch the desired object stimulates the imagination and amplifies sensations that would otherwise be replaced with more "direct" modes of contact</w:t>
      </w:r>
      <w:commentRangeEnd w:id="68"/>
      <w:commentRangeEnd w:id="69"/>
      <w:r w:rsidR="00962F46">
        <w:rPr>
          <w:rStyle w:val="CommentReference"/>
        </w:rPr>
        <w:commentReference w:id="68"/>
      </w:r>
      <w:r w:rsidR="00F017FB">
        <w:rPr>
          <w:rStyle w:val="CommentReference"/>
        </w:rPr>
        <w:commentReference w:id="69"/>
      </w:r>
      <w:r w:rsidR="007F71C8">
        <w:t>. The lover's reference to Dr. </w:t>
      </w:r>
      <w:proofErr w:type="spellStart"/>
      <w:r w:rsidR="007F71C8">
        <w:t>Voth</w:t>
      </w:r>
      <w:proofErr w:type="spellEnd"/>
      <w:r w:rsidR="007F71C8">
        <w:t xml:space="preserve"> as "such a lesbian" brings this distinction about physical and imaginary contact to the realm of identity, reinforcing the interplay between imaginary and real when it comes to touch. Though Dr. </w:t>
      </w:r>
      <w:proofErr w:type="spellStart"/>
      <w:r w:rsidR="007F71C8">
        <w:t>Voth</w:t>
      </w:r>
      <w:proofErr w:type="spellEnd"/>
      <w:r w:rsidR="007F71C8">
        <w:t xml:space="preserve"> is not a lesbian, the term fits because it signals not a gender or sexual identity </w:t>
      </w:r>
      <w:commentRangeStart w:id="70"/>
      <w:r w:rsidR="007F71C8">
        <w:t xml:space="preserve">but a sensuality that is more concerned with the potential of connection rather than verifiable contact. </w:t>
      </w:r>
      <w:commentRangeEnd w:id="70"/>
      <w:r w:rsidR="00F017FB">
        <w:rPr>
          <w:rStyle w:val="CommentReference"/>
        </w:rPr>
        <w:commentReference w:id="70"/>
      </w:r>
      <w:commentRangeStart w:id="71"/>
      <w:r w:rsidR="007F71C8">
        <w:t xml:space="preserve">The appellation hinges on the role of the imagination in activating certain sensations–"total," "atmospheric"—that </w:t>
      </w:r>
      <w:proofErr w:type="spellStart"/>
      <w:r w:rsidR="007F71C8">
        <w:t>supercede</w:t>
      </w:r>
      <w:proofErr w:type="spellEnd"/>
      <w:r w:rsidR="007F71C8">
        <w:t xml:space="preserve"> those in the actualized world. </w:t>
      </w:r>
      <w:commentRangeEnd w:id="71"/>
      <w:r w:rsidR="00F017FB">
        <w:rPr>
          <w:rStyle w:val="CommentReference"/>
        </w:rPr>
        <w:commentReference w:id="71"/>
      </w:r>
      <w:r w:rsidR="007F71C8">
        <w:t>Therefore, Dr. </w:t>
      </w:r>
      <w:proofErr w:type="spellStart"/>
      <w:r w:rsidR="007F71C8">
        <w:t>Voth's</w:t>
      </w:r>
      <w:proofErr w:type="spellEnd"/>
      <w:r w:rsidR="007F71C8">
        <w:t xml:space="preserve"> visual fancy takes on connotations of the fanciful. But this does not mean the sensations resulting from this desire are any less palpable. On the contrary, such a desire maximizes physical experience: it is a desire for something that, because it cannot or will not be fulfilled, amplifies the </w:t>
      </w:r>
      <w:r w:rsidR="007F71C8">
        <w:lastRenderedPageBreak/>
        <w:t>fullness of that desire. This mode of desiring is what characterizes queerness in the text. Here, touch, or the lack of touch, defines a peculiarly queer subjectivity.</w:t>
      </w:r>
    </w:p>
    <w:p w14:paraId="6ED37099" w14:textId="7EBEB93E" w:rsidR="007F71C8" w:rsidRDefault="007F71C8" w:rsidP="007F71C8">
      <w:pPr>
        <w:pStyle w:val="BodyText"/>
        <w:spacing w:line="480" w:lineRule="auto"/>
        <w:ind w:firstLine="720"/>
        <w:rPr>
          <w:ins w:id="72" w:author="S. Schwartz" w:date="2020-09-09T11:57:00Z"/>
        </w:rPr>
      </w:pPr>
      <w:commentRangeStart w:id="73"/>
      <w:r>
        <w:t>I</w:t>
      </w:r>
      <w:commentRangeStart w:id="74"/>
      <w:r>
        <w:t xml:space="preserve">n both </w:t>
      </w:r>
      <w:r>
        <w:rPr>
          <w:i/>
        </w:rPr>
        <w:t>Waves</w:t>
      </w:r>
      <w:r>
        <w:t xml:space="preserve"> and </w:t>
      </w:r>
      <w:r>
        <w:rPr>
          <w:i/>
        </w:rPr>
        <w:t>Confessions</w:t>
      </w:r>
      <w:r>
        <w:t xml:space="preserve">, queerness is constituted by a troubled relationship to touch, reinforcing queerness as something that cannot be grasped or is beyond grasp. </w:t>
      </w:r>
      <w:commentRangeEnd w:id="73"/>
      <w:r w:rsidR="00962F46">
        <w:rPr>
          <w:rStyle w:val="CommentReference"/>
        </w:rPr>
        <w:commentReference w:id="73"/>
      </w:r>
      <w:r>
        <w:t xml:space="preserve">In </w:t>
      </w:r>
      <w:commentRangeEnd w:id="74"/>
      <w:r w:rsidR="00F017FB">
        <w:rPr>
          <w:rStyle w:val="CommentReference"/>
        </w:rPr>
        <w:commentReference w:id="74"/>
      </w:r>
      <w:r>
        <w:rPr>
          <w:i/>
        </w:rPr>
        <w:t>Waves</w:t>
      </w:r>
      <w:r>
        <w:t xml:space="preserve">, touch is the continually frustrated means for traversing the narrative: clicking her way </w:t>
      </w:r>
      <w:proofErr w:type="spellStart"/>
      <w:r>
        <w:t>though</w:t>
      </w:r>
      <w:proofErr w:type="spellEnd"/>
      <w:r>
        <w:t xml:space="preserve"> the nodes, the reader fails to grasp the arc of the story or the intentions of the narrator. In </w:t>
      </w:r>
      <w:r>
        <w:rPr>
          <w:i/>
        </w:rPr>
        <w:t>Confessions</w:t>
      </w:r>
      <w:r>
        <w:t xml:space="preserve">, denying touch casts queer identity as something beyond categorization. Maintaining the gap between sight and touch stimulates the senses beyond what's possible within normative expectations of sexual desire. This condition of inaccessibility gestures at an </w:t>
      </w:r>
      <w:proofErr w:type="spellStart"/>
      <w:r>
        <w:t>affect</w:t>
      </w:r>
      <w:proofErr w:type="spellEnd"/>
      <w:r>
        <w:t xml:space="preserve"> of suspension or displacement that is central to the experience of queerness, an affect that I call the "untouchable," which we now explore in </w:t>
      </w:r>
      <w:ins w:id="75" w:author="Sandra Moyano" w:date="2020-09-13T19:13:00Z">
        <w:r w:rsidR="00515552">
          <w:rPr>
            <w:noProof/>
          </w:rPr>
          <mc:AlternateContent>
            <mc:Choice Requires="wpi">
              <w:drawing>
                <wp:anchor distT="0" distB="0" distL="114300" distR="114300" simplePos="0" relativeHeight="251758592" behindDoc="0" locked="0" layoutInCell="1" allowOverlap="1" wp14:anchorId="75D58C16" wp14:editId="1C6C1EE8">
                  <wp:simplePos x="0" y="0"/>
                  <wp:positionH relativeFrom="column">
                    <wp:posOffset>3717925</wp:posOffset>
                  </wp:positionH>
                  <wp:positionV relativeFrom="paragraph">
                    <wp:posOffset>5739765</wp:posOffset>
                  </wp:positionV>
                  <wp:extent cx="1397520" cy="345840"/>
                  <wp:effectExtent l="38100" t="25400" r="38100" b="35560"/>
                  <wp:wrapNone/>
                  <wp:docPr id="603" name="Ink 603"/>
                  <wp:cNvGraphicFramePr/>
                  <a:graphic xmlns:a="http://schemas.openxmlformats.org/drawingml/2006/main">
                    <a:graphicData uri="http://schemas.microsoft.com/office/word/2010/wordprocessingInk">
                      <w14:contentPart bwMode="auto" r:id="rId145">
                        <w14:nvContentPartPr>
                          <w14:cNvContentPartPr/>
                        </w14:nvContentPartPr>
                        <w14:xfrm>
                          <a:off x="0" y="0"/>
                          <a:ext cx="1397520" cy="345840"/>
                        </w14:xfrm>
                      </w14:contentPart>
                    </a:graphicData>
                  </a:graphic>
                </wp:anchor>
              </w:drawing>
            </mc:Choice>
            <mc:Fallback>
              <w:pict>
                <v:shape w14:anchorId="7F7B4BEB" id="Ink 603" o:spid="_x0000_s1026" type="#_x0000_t75" style="position:absolute;margin-left:292.15pt;margin-top:451.35pt;width:111.25pt;height:28.4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">
                  <v:imagedata r:id="rId146" o:title=""/>
                </v:shape>
              </w:pict>
            </mc:Fallback>
          </mc:AlternateContent>
        </w:r>
        <w:r w:rsidR="00630396">
          <w:rPr>
            <w:noProof/>
          </w:rPr>
          <mc:AlternateContent>
            <mc:Choice Requires="wpi">
              <w:drawing>
                <wp:anchor distT="0" distB="0" distL="114300" distR="114300" simplePos="0" relativeHeight="251757568" behindDoc="0" locked="0" layoutInCell="1" allowOverlap="1" wp14:anchorId="7AEA67F2" wp14:editId="0DA29B90">
                  <wp:simplePos x="0" y="0"/>
                  <wp:positionH relativeFrom="column">
                    <wp:posOffset>116205</wp:posOffset>
                  </wp:positionH>
                  <wp:positionV relativeFrom="paragraph">
                    <wp:posOffset>3961765</wp:posOffset>
                  </wp:positionV>
                  <wp:extent cx="6258560" cy="2251235"/>
                  <wp:effectExtent l="25400" t="25400" r="15240" b="34925"/>
                  <wp:wrapNone/>
                  <wp:docPr id="597" name="Ink 597"/>
                  <wp:cNvGraphicFramePr/>
                  <a:graphic xmlns:a="http://schemas.openxmlformats.org/drawingml/2006/main">
                    <a:graphicData uri="http://schemas.microsoft.com/office/word/2010/wordprocessingInk">
                      <w14:contentPart bwMode="auto" r:id="rId147">
                        <w14:nvContentPartPr>
                          <w14:cNvContentPartPr/>
                        </w14:nvContentPartPr>
                        <w14:xfrm>
                          <a:off x="0" y="0"/>
                          <a:ext cx="6258560" cy="2251235"/>
                        </w14:xfrm>
                      </w14:contentPart>
                    </a:graphicData>
                  </a:graphic>
                </wp:anchor>
              </w:drawing>
            </mc:Choice>
            <mc:Fallback>
              <w:pict>
                <v:shape w14:anchorId="3EF30938" id="Ink 597" o:spid="_x0000_s1026" type="#_x0000_t75" style="position:absolute;margin-left:8.55pt;margin-top:311.35pt;width:494pt;height:178.4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">
                  <v:imagedata r:id="rId148" o:title=""/>
                </v:shape>
              </w:pict>
            </mc:Fallback>
          </mc:AlternateContent>
        </w:r>
        <w:r w:rsidR="00630396">
          <w:rPr>
            <w:noProof/>
          </w:rPr>
          <mc:AlternateContent>
            <mc:Choice Requires="wpi">
              <w:drawing>
                <wp:anchor distT="0" distB="0" distL="114300" distR="114300" simplePos="0" relativeHeight="251756544" behindDoc="0" locked="0" layoutInCell="1" allowOverlap="1" wp14:anchorId="3236A57A" wp14:editId="7576FBB4">
                  <wp:simplePos x="0" y="0"/>
                  <wp:positionH relativeFrom="column">
                    <wp:posOffset>3707765</wp:posOffset>
                  </wp:positionH>
                  <wp:positionV relativeFrom="paragraph">
                    <wp:posOffset>5163185</wp:posOffset>
                  </wp:positionV>
                  <wp:extent cx="2788880" cy="429700"/>
                  <wp:effectExtent l="38100" t="38100" r="31115" b="40640"/>
                  <wp:wrapNone/>
                  <wp:docPr id="578" name="Ink 578"/>
                  <wp:cNvGraphicFramePr/>
                  <a:graphic xmlns:a="http://schemas.openxmlformats.org/drawingml/2006/main">
                    <a:graphicData uri="http://schemas.microsoft.com/office/word/2010/wordprocessingInk">
                      <w14:contentPart bwMode="auto" r:id="rId149">
                        <w14:nvContentPartPr>
                          <w14:cNvContentPartPr/>
                        </w14:nvContentPartPr>
                        <w14:xfrm>
                          <a:off x="0" y="0"/>
                          <a:ext cx="2788880" cy="429700"/>
                        </w14:xfrm>
                      </w14:contentPart>
                    </a:graphicData>
                  </a:graphic>
                </wp:anchor>
              </w:drawing>
            </mc:Choice>
            <mc:Fallback>
              <w:pict>
                <v:shape w14:anchorId="233248A7" id="Ink 578" o:spid="_x0000_s1026" type="#_x0000_t75" style="position:absolute;margin-left:291.35pt;margin-top:405.95pt;width:220.85pt;height:35.1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">
                  <v:imagedata r:id="rId150" o:title=""/>
                </v:shape>
              </w:pict>
            </mc:Fallback>
          </mc:AlternateContent>
        </w:r>
        <w:r w:rsidR="00D92700">
          <w:rPr>
            <w:noProof/>
          </w:rPr>
          <mc:AlternateContent>
            <mc:Choice Requires="wpi">
              <w:drawing>
                <wp:anchor distT="0" distB="0" distL="114300" distR="114300" simplePos="0" relativeHeight="251755520" behindDoc="0" locked="0" layoutInCell="1" allowOverlap="1" wp14:anchorId="70A3260B" wp14:editId="3DF7655D">
                  <wp:simplePos x="0" y="0"/>
                  <wp:positionH relativeFrom="column">
                    <wp:posOffset>4684395</wp:posOffset>
                  </wp:positionH>
                  <wp:positionV relativeFrom="paragraph">
                    <wp:posOffset>2403475</wp:posOffset>
                  </wp:positionV>
                  <wp:extent cx="1404850" cy="280535"/>
                  <wp:effectExtent l="38100" t="38100" r="5080" b="37465"/>
                  <wp:wrapNone/>
                  <wp:docPr id="446" name="Ink 446"/>
                  <wp:cNvGraphicFramePr/>
                  <a:graphic xmlns:a="http://schemas.openxmlformats.org/drawingml/2006/main">
                    <a:graphicData uri="http://schemas.microsoft.com/office/word/2010/wordprocessingInk">
                      <w14:contentPart bwMode="auto" r:id="rId151">
                        <w14:nvContentPartPr>
                          <w14:cNvContentPartPr/>
                        </w14:nvContentPartPr>
                        <w14:xfrm>
                          <a:off x="0" y="0"/>
                          <a:ext cx="1404850" cy="280535"/>
                        </w14:xfrm>
                      </w14:contentPart>
                    </a:graphicData>
                  </a:graphic>
                </wp:anchor>
              </w:drawing>
            </mc:Choice>
            <mc:Fallback>
              <w:pict>
                <v:shape w14:anchorId="0FD56DF0" id="Ink 446" o:spid="_x0000_s1026" type="#_x0000_t75" style="position:absolute;margin-left:368.25pt;margin-top:188.65pt;width:111.8pt;height:23.3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">
                  <v:imagedata r:id="rId152" o:title=""/>
                </v:shape>
              </w:pict>
            </mc:Fallback>
          </mc:AlternateContent>
        </w:r>
        <w:r w:rsidR="004C4203">
          <w:rPr>
            <w:noProof/>
          </w:rPr>
          <mc:AlternateContent>
            <mc:Choice Requires="wpi">
              <w:drawing>
                <wp:anchor distT="0" distB="0" distL="114300" distR="114300" simplePos="0" relativeHeight="251754496" behindDoc="0" locked="0" layoutInCell="1" allowOverlap="1" wp14:anchorId="56F873E1" wp14:editId="14826970">
                  <wp:simplePos x="0" y="0"/>
                  <wp:positionH relativeFrom="column">
                    <wp:posOffset>331470</wp:posOffset>
                  </wp:positionH>
                  <wp:positionV relativeFrom="paragraph">
                    <wp:posOffset>3879215</wp:posOffset>
                  </wp:positionV>
                  <wp:extent cx="1214120" cy="208280"/>
                  <wp:effectExtent l="38100" t="25400" r="17780" b="33020"/>
                  <wp:wrapNone/>
                  <wp:docPr id="436" name="Ink 436"/>
                  <wp:cNvGraphicFramePr/>
                  <a:graphic xmlns:a="http://schemas.openxmlformats.org/drawingml/2006/main">
                    <a:graphicData uri="http://schemas.microsoft.com/office/word/2010/wordprocessingInk">
                      <w14:contentPart bwMode="auto" r:id="rId153">
                        <w14:nvContentPartPr>
                          <w14:cNvContentPartPr/>
                        </w14:nvContentPartPr>
                        <w14:xfrm>
                          <a:off x="0" y="0"/>
                          <a:ext cx="1214120" cy="208280"/>
                        </w14:xfrm>
                      </w14:contentPart>
                    </a:graphicData>
                  </a:graphic>
                </wp:anchor>
              </w:drawing>
            </mc:Choice>
            <mc:Fallback>
              <w:pict>
                <v:shape w14:anchorId="56D10CB8" id="Ink 436" o:spid="_x0000_s1026" type="#_x0000_t75" style="position:absolute;margin-left:25.5pt;margin-top:304.85pt;width:96.8pt;height:17.5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">
                  <v:imagedata r:id="rId154" o:title=""/>
                </v:shape>
              </w:pict>
            </mc:Fallback>
          </mc:AlternateContent>
        </w:r>
        <w:r w:rsidR="004C4203">
          <w:rPr>
            <w:noProof/>
          </w:rPr>
          <mc:AlternateContent>
            <mc:Choice Requires="wpi">
              <w:drawing>
                <wp:anchor distT="0" distB="0" distL="114300" distR="114300" simplePos="0" relativeHeight="251753472" behindDoc="0" locked="0" layoutInCell="1" allowOverlap="1" wp14:anchorId="6A13BA56" wp14:editId="11E06E7B">
                  <wp:simplePos x="0" y="0"/>
                  <wp:positionH relativeFrom="column">
                    <wp:posOffset>17145</wp:posOffset>
                  </wp:positionH>
                  <wp:positionV relativeFrom="paragraph">
                    <wp:posOffset>2217420</wp:posOffset>
                  </wp:positionV>
                  <wp:extent cx="4746200" cy="1472565"/>
                  <wp:effectExtent l="38100" t="25400" r="29210" b="38735"/>
                  <wp:wrapNone/>
                  <wp:docPr id="430" name="Ink 430"/>
                  <wp:cNvGraphicFramePr/>
                  <a:graphic xmlns:a="http://schemas.openxmlformats.org/drawingml/2006/main">
                    <a:graphicData uri="http://schemas.microsoft.com/office/word/2010/wordprocessingInk">
                      <w14:contentPart bwMode="auto" r:id="rId155">
                        <w14:nvContentPartPr>
                          <w14:cNvContentPartPr/>
                        </w14:nvContentPartPr>
                        <w14:xfrm>
                          <a:off x="0" y="0"/>
                          <a:ext cx="4746200" cy="1472565"/>
                        </w14:xfrm>
                      </w14:contentPart>
                    </a:graphicData>
                  </a:graphic>
                </wp:anchor>
              </w:drawing>
            </mc:Choice>
            <mc:Fallback>
              <w:pict>
                <v:shape w14:anchorId="3958DD56" id="Ink 430" o:spid="_x0000_s1026" type="#_x0000_t75" style="position:absolute;margin-left:.75pt;margin-top:174pt;width:374.9pt;height:117.1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">
                  <v:imagedata r:id="rId156" o:title=""/>
                </v:shape>
              </w:pict>
            </mc:Fallback>
          </mc:AlternateContent>
        </w:r>
        <w:r w:rsidR="004C4203">
          <w:rPr>
            <w:noProof/>
          </w:rPr>
          <mc:AlternateContent>
            <mc:Choice Requires="wpi">
              <w:drawing>
                <wp:anchor distT="0" distB="0" distL="114300" distR="114300" simplePos="0" relativeHeight="251752448" behindDoc="0" locked="0" layoutInCell="1" allowOverlap="1" wp14:anchorId="69FB141C" wp14:editId="603F758C">
                  <wp:simplePos x="0" y="0"/>
                  <wp:positionH relativeFrom="column">
                    <wp:posOffset>274320</wp:posOffset>
                  </wp:positionH>
                  <wp:positionV relativeFrom="paragraph">
                    <wp:posOffset>3599815</wp:posOffset>
                  </wp:positionV>
                  <wp:extent cx="1407990" cy="164870"/>
                  <wp:effectExtent l="38100" t="25400" r="27305" b="38735"/>
                  <wp:wrapNone/>
                  <wp:docPr id="403" name="Ink 403"/>
                  <wp:cNvGraphicFramePr/>
                  <a:graphic xmlns:a="http://schemas.openxmlformats.org/drawingml/2006/main">
                    <a:graphicData uri="http://schemas.microsoft.com/office/word/2010/wordprocessingInk">
                      <w14:contentPart bwMode="auto" r:id="rId157">
                        <w14:nvContentPartPr>
                          <w14:cNvContentPartPr/>
                        </w14:nvContentPartPr>
                        <w14:xfrm>
                          <a:off x="0" y="0"/>
                          <a:ext cx="1407990" cy="164870"/>
                        </w14:xfrm>
                      </w14:contentPart>
                    </a:graphicData>
                  </a:graphic>
                </wp:anchor>
              </w:drawing>
            </mc:Choice>
            <mc:Fallback>
              <w:pict>
                <v:shape w14:anchorId="0A24276D" id="Ink 403" o:spid="_x0000_s1026" type="#_x0000_t75" style="position:absolute;margin-left:21pt;margin-top:282.85pt;width:112.05pt;height:14.2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">
                  <v:imagedata r:id="rId158" o:title=""/>
                </v:shape>
              </w:pict>
            </mc:Fallback>
          </mc:AlternateContent>
        </w:r>
        <w:r w:rsidR="004C4203">
          <w:rPr>
            <w:noProof/>
          </w:rPr>
          <mc:AlternateContent>
            <mc:Choice Requires="wpi">
              <w:drawing>
                <wp:anchor distT="0" distB="0" distL="114300" distR="114300" simplePos="0" relativeHeight="251751424" behindDoc="0" locked="0" layoutInCell="1" allowOverlap="1" wp14:anchorId="7D8D73F7" wp14:editId="36A6D174">
                  <wp:simplePos x="0" y="0"/>
                  <wp:positionH relativeFrom="column">
                    <wp:posOffset>3921125</wp:posOffset>
                  </wp:positionH>
                  <wp:positionV relativeFrom="paragraph">
                    <wp:posOffset>3082290</wp:posOffset>
                  </wp:positionV>
                  <wp:extent cx="754275" cy="227965"/>
                  <wp:effectExtent l="25400" t="25400" r="20955" b="38735"/>
                  <wp:wrapNone/>
                  <wp:docPr id="394" name="Ink 394"/>
                  <wp:cNvGraphicFramePr/>
                  <a:graphic xmlns:a="http://schemas.openxmlformats.org/drawingml/2006/main">
                    <a:graphicData uri="http://schemas.microsoft.com/office/word/2010/wordprocessingInk">
                      <w14:contentPart bwMode="auto" r:id="rId159">
                        <w14:nvContentPartPr>
                          <w14:cNvContentPartPr/>
                        </w14:nvContentPartPr>
                        <w14:xfrm>
                          <a:off x="0" y="0"/>
                          <a:ext cx="754275" cy="227965"/>
                        </w14:xfrm>
                      </w14:contentPart>
                    </a:graphicData>
                  </a:graphic>
                </wp:anchor>
              </w:drawing>
            </mc:Choice>
            <mc:Fallback>
              <w:pict>
                <v:shape w14:anchorId="6385F8F1" id="Ink 394" o:spid="_x0000_s1026" type="#_x0000_t75" style="position:absolute;margin-left:308.2pt;margin-top:242.1pt;width:60.6pt;height:19.1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">
                  <v:imagedata r:id="rId160" o:title=""/>
                </v:shape>
              </w:pict>
            </mc:Fallback>
          </mc:AlternateContent>
        </w:r>
        <w:r w:rsidR="004C4203">
          <w:rPr>
            <w:noProof/>
          </w:rPr>
          <mc:AlternateContent>
            <mc:Choice Requires="wpi">
              <w:drawing>
                <wp:anchor distT="0" distB="0" distL="114300" distR="114300" simplePos="0" relativeHeight="251750400" behindDoc="0" locked="0" layoutInCell="1" allowOverlap="1" wp14:anchorId="38BE1965" wp14:editId="6FE111C1">
                  <wp:simplePos x="0" y="0"/>
                  <wp:positionH relativeFrom="column">
                    <wp:posOffset>2731770</wp:posOffset>
                  </wp:positionH>
                  <wp:positionV relativeFrom="paragraph">
                    <wp:posOffset>2582545</wp:posOffset>
                  </wp:positionV>
                  <wp:extent cx="133160" cy="163830"/>
                  <wp:effectExtent l="38100" t="25400" r="6985" b="39370"/>
                  <wp:wrapNone/>
                  <wp:docPr id="368" name="Ink 368"/>
                  <wp:cNvGraphicFramePr/>
                  <a:graphic xmlns:a="http://schemas.openxmlformats.org/drawingml/2006/main">
                    <a:graphicData uri="http://schemas.microsoft.com/office/word/2010/wordprocessingInk">
                      <w14:contentPart bwMode="auto" r:id="rId161">
                        <w14:nvContentPartPr>
                          <w14:cNvContentPartPr/>
                        </w14:nvContentPartPr>
                        <w14:xfrm>
                          <a:off x="0" y="0"/>
                          <a:ext cx="133160" cy="163830"/>
                        </w14:xfrm>
                      </w14:contentPart>
                    </a:graphicData>
                  </a:graphic>
                </wp:anchor>
              </w:drawing>
            </mc:Choice>
            <mc:Fallback>
              <w:pict>
                <v:shape w14:anchorId="31519B63" id="Ink 368" o:spid="_x0000_s1026" type="#_x0000_t75" style="position:absolute;margin-left:214.55pt;margin-top:202.75pt;width:11.75pt;height:14.1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">
                  <v:imagedata r:id="rId162" o:title=""/>
                </v:shape>
              </w:pict>
            </mc:Fallback>
          </mc:AlternateContent>
        </w:r>
        <w:r w:rsidR="006C1E16">
          <w:rPr>
            <w:noProof/>
          </w:rPr>
          <mc:AlternateContent>
            <mc:Choice Requires="wpi">
              <w:drawing>
                <wp:anchor distT="0" distB="0" distL="114300" distR="114300" simplePos="0" relativeHeight="251749376" behindDoc="0" locked="0" layoutInCell="1" allowOverlap="1" wp14:anchorId="2872FFB1" wp14:editId="5EC7F667">
                  <wp:simplePos x="0" y="0"/>
                  <wp:positionH relativeFrom="column">
                    <wp:posOffset>2610485</wp:posOffset>
                  </wp:positionH>
                  <wp:positionV relativeFrom="paragraph">
                    <wp:posOffset>2205355</wp:posOffset>
                  </wp:positionV>
                  <wp:extent cx="2053590" cy="555595"/>
                  <wp:effectExtent l="38100" t="38100" r="16510" b="41910"/>
                  <wp:wrapNone/>
                  <wp:docPr id="306" name="Ink 306"/>
                  <wp:cNvGraphicFramePr/>
                  <a:graphic xmlns:a="http://schemas.openxmlformats.org/drawingml/2006/main">
                    <a:graphicData uri="http://schemas.microsoft.com/office/word/2010/wordprocessingInk">
                      <w14:contentPart bwMode="auto" r:id="rId163">
                        <w14:nvContentPartPr>
                          <w14:cNvContentPartPr/>
                        </w14:nvContentPartPr>
                        <w14:xfrm>
                          <a:off x="0" y="0"/>
                          <a:ext cx="2053590" cy="555595"/>
                        </w14:xfrm>
                      </w14:contentPart>
                    </a:graphicData>
                  </a:graphic>
                </wp:anchor>
              </w:drawing>
            </mc:Choice>
            <mc:Fallback>
              <w:pict>
                <v:shape w14:anchorId="4D18A8F0" id="Ink 306" o:spid="_x0000_s1026" type="#_x0000_t75" style="position:absolute;margin-left:204.95pt;margin-top:173.05pt;width:162.9pt;height:4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">
                  <v:imagedata r:id="rId164" o:title=""/>
                </v:shape>
              </w:pict>
            </mc:Fallback>
          </mc:AlternateContent>
        </w:r>
        <w:r w:rsidR="00737FEA">
          <w:rPr>
            <w:noProof/>
          </w:rPr>
          <mc:AlternateContent>
            <mc:Choice Requires="wpi">
              <w:drawing>
                <wp:anchor distT="0" distB="0" distL="114300" distR="114300" simplePos="0" relativeHeight="251748352" behindDoc="0" locked="0" layoutInCell="1" allowOverlap="1" wp14:anchorId="3844A3BC" wp14:editId="3C4A46BA">
                  <wp:simplePos x="0" y="0"/>
                  <wp:positionH relativeFrom="column">
                    <wp:posOffset>427355</wp:posOffset>
                  </wp:positionH>
                  <wp:positionV relativeFrom="paragraph">
                    <wp:posOffset>1635125</wp:posOffset>
                  </wp:positionV>
                  <wp:extent cx="1587240" cy="508405"/>
                  <wp:effectExtent l="38100" t="38100" r="13335" b="38100"/>
                  <wp:wrapNone/>
                  <wp:docPr id="254" name="Ink 254"/>
                  <wp:cNvGraphicFramePr/>
                  <a:graphic xmlns:a="http://schemas.openxmlformats.org/drawingml/2006/main">
                    <a:graphicData uri="http://schemas.microsoft.com/office/word/2010/wordprocessingInk">
                      <w14:contentPart bwMode="auto" r:id="rId165">
                        <w14:nvContentPartPr>
                          <w14:cNvContentPartPr/>
                        </w14:nvContentPartPr>
                        <w14:xfrm>
                          <a:off x="0" y="0"/>
                          <a:ext cx="1587240" cy="508405"/>
                        </w14:xfrm>
                      </w14:contentPart>
                    </a:graphicData>
                  </a:graphic>
                </wp:anchor>
              </w:drawing>
            </mc:Choice>
            <mc:Fallback>
              <w:pict>
                <v:shape w14:anchorId="6152AB8B" id="Ink 254" o:spid="_x0000_s1026" type="#_x0000_t75" style="position:absolute;margin-left:33.05pt;margin-top:128.15pt;width:126.2pt;height:41.2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">
                  <v:imagedata r:id="rId166" o:title=""/>
                </v:shape>
              </w:pict>
            </mc:Fallback>
          </mc:AlternateContent>
        </w:r>
      </w:ins>
      <w:r>
        <w:t>depth.</w:t>
      </w:r>
      <w:bookmarkStart w:id="76" w:name="footnotes"/>
      <w:bookmarkEnd w:id="62"/>
      <w:bookmarkEnd w:id="76"/>
    </w:p>
    <w:p w14:paraId="04019351" w14:textId="77777777" w:rsidR="00010A4F" w:rsidRDefault="00010A4F">
      <w:pPr>
        <w:pStyle w:val="BodyText"/>
        <w:spacing w:line="480" w:lineRule="auto"/>
        <w:rPr>
          <w:ins w:id="77" w:author="Christina Quintana" w:date="2020-09-13T19:10:00Z"/>
        </w:rPr>
        <w:pPrChange w:id="78" w:author="Filipa  Calado" w:date="2020-09-13T19:11:00Z">
          <w:pPr>
            <w:pStyle w:val="BodyText"/>
            <w:spacing w:line="480" w:lineRule="auto"/>
            <w:ind w:firstLine="720"/>
          </w:pPr>
        </w:pPrChange>
      </w:pPr>
    </w:p>
    <w:p w14:paraId="4B7D3030" w14:textId="6D675DCC" w:rsidR="0045508E" w:rsidRDefault="00962F46" w:rsidP="00010A4F">
      <w:pPr>
        <w:pStyle w:val="BodyText"/>
        <w:spacing w:line="480" w:lineRule="auto"/>
        <w:rPr>
          <w:ins w:id="79" w:author="Christina Quintana" w:date="2020-09-13T19:10:00Z"/>
        </w:rPr>
      </w:pPr>
      <w:ins w:id="80" w:author="Sophie Riemenschneider" w:date="2020-09-09T15:06:00Z">
        <w:r>
          <w:t>This is so good! I definitely w</w:t>
        </w:r>
      </w:ins>
      <w:ins w:id="81" w:author="Sophie Riemenschneider" w:date="2020-09-09T15:07:00Z">
        <w:r>
          <w:t xml:space="preserve">ant more! The first two paragraphs you were concerned about presented no problem to me at all. I appreciated that you laid out the theory so matter-of-factly at the outset, without belaboring it </w:t>
        </w:r>
      </w:ins>
      <w:ins w:id="82" w:author="Sophie Riemenschneider" w:date="2020-09-09T15:08:00Z">
        <w:r>
          <w:t xml:space="preserve">too much or getting too bogged down in references. It made it very easy for someone not in the field to understand and follow. I also think the close readings you chose are compelling, and definitely support the ideas you’re trying to explore. The only thing I want more of is the idea you get to at the very end of this </w:t>
        </w:r>
      </w:ins>
      <w:ins w:id="83" w:author="Sophie Riemenschneider" w:date="2020-09-09T15:09:00Z">
        <w:r>
          <w:t xml:space="preserve">section, about how queerness is constituted by a troubled relationship to touch. It’s super interesting, and it complicates the premise you start out with, that touch is foundational to both DH and queer theory. </w:t>
        </w:r>
      </w:ins>
      <w:ins w:id="84" w:author="Sophie Riemenschneider" w:date="2020-09-09T15:10:00Z">
        <w:r>
          <w:t xml:space="preserve"> I’d love to hear more about that complicated (non) relationship. </w:t>
        </w:r>
        <w:r>
          <w:lastRenderedPageBreak/>
          <w:t xml:space="preserve">I also think you could signpost that point earlier. I don’t think you need a major aside or to radically alter any of your close readings, but </w:t>
        </w:r>
      </w:ins>
      <w:ins w:id="85" w:author="Sophie Riemenschneider" w:date="2020-09-09T15:11:00Z">
        <w:r>
          <w:t xml:space="preserve">I think more explicitly acknowledging </w:t>
        </w:r>
      </w:ins>
      <w:ins w:id="86" w:author="Sophie Riemenschneider" w:date="2020-09-09T15:12:00Z">
        <w:r>
          <w:t xml:space="preserve">it for each text would be helpful, just so that the moment when you synthesize both texts is less of a reveal and more of a natural progression. So good though! Super interesting, can’t </w:t>
        </w:r>
      </w:ins>
      <w:ins w:id="87" w:author="Sophie Riemenschneider" w:date="2020-09-09T15:13:00Z">
        <w:r>
          <w:t xml:space="preserve">wait to read what comes next! </w:t>
        </w:r>
      </w:ins>
      <w:ins w:id="88" w:author="Sophie Riemenschneider" w:date="2020-09-09T15:12:00Z">
        <w:r>
          <w:t xml:space="preserve"> </w:t>
        </w:r>
      </w:ins>
      <w:ins w:id="89" w:author="Sophie Riemenschneider" w:date="2020-09-09T15:11:00Z">
        <w:r>
          <w:t xml:space="preserve"> </w:t>
        </w:r>
      </w:ins>
    </w:p>
    <w:p w14:paraId="1CAE9042" w14:textId="77777777" w:rsidR="0045508E" w:rsidRDefault="0045508E" w:rsidP="00010A4F">
      <w:pPr>
        <w:pStyle w:val="BodyText"/>
        <w:spacing w:line="480" w:lineRule="auto"/>
        <w:rPr>
          <w:ins w:id="90" w:author="Christina Quintana" w:date="2020-09-13T19:10:00Z"/>
        </w:rPr>
      </w:pPr>
    </w:p>
    <w:p w14:paraId="18BFA28D" w14:textId="6FE10040" w:rsidR="00F017FB" w:rsidRDefault="00F017FB">
      <w:pPr>
        <w:pStyle w:val="BodyText"/>
        <w:rPr>
          <w:ins w:id="91" w:author="S. Schwartz" w:date="2020-09-09T11:57:00Z"/>
        </w:rPr>
        <w:pPrChange w:id="92" w:author="Christina Quintana" w:date="2020-09-13T19:10:00Z">
          <w:pPr>
            <w:pStyle w:val="BodyText"/>
            <w:spacing w:line="480" w:lineRule="auto"/>
            <w:ind w:firstLine="720"/>
          </w:pPr>
        </w:pPrChange>
      </w:pPr>
      <w:ins w:id="93" w:author="S. Schwartz" w:date="2020-09-09T11:57:00Z">
        <w:r>
          <w:t xml:space="preserve">Hi </w:t>
        </w:r>
        <w:proofErr w:type="gramStart"/>
        <w:r>
          <w:t>Filipa</w:t>
        </w:r>
      </w:ins>
      <w:ins w:id="94" w:author="Christina Quintana" w:date="2020-09-13T19:10:00Z">
        <w:r w:rsidR="0045508E">
          <w:t>,</w:t>
        </w:r>
      </w:ins>
      <w:ins w:id="95" w:author="S. Schwartz" w:date="2020-09-09T11:57:00Z">
        <w:r>
          <w:t>!</w:t>
        </w:r>
        <w:proofErr w:type="gramEnd"/>
      </w:ins>
    </w:p>
    <w:p w14:paraId="25D39402" w14:textId="77777777" w:rsidR="0045508E" w:rsidRDefault="0045508E" w:rsidP="0045508E">
      <w:pPr>
        <w:pStyle w:val="Compact"/>
        <w:rPr>
          <w:ins w:id="96" w:author="Christina Quintana" w:date="2020-09-13T19:10:00Z"/>
        </w:rPr>
      </w:pPr>
      <w:ins w:id="97" w:author="Christina Quintana" w:date="2020-09-13T19:10:00Z">
        <w:r>
          <w:t xml:space="preserve">This was such an interesting piece, and so enjoyable to read. As we all said in the workshop, your close readings were excellent and definitely made me want to read more (I also really want to pick up a copy of </w:t>
        </w:r>
        <w:r>
          <w:rPr>
            <w:i/>
          </w:rPr>
          <w:t>Confessions of the Fox</w:t>
        </w:r>
        <w:r>
          <w:t>!). To address a couple of your main concerns:</w:t>
        </w:r>
      </w:ins>
    </w:p>
    <w:p w14:paraId="40E1D4D6" w14:textId="77777777" w:rsidR="0045508E" w:rsidRPr="0045508E" w:rsidRDefault="0045508E" w:rsidP="0045508E">
      <w:pPr>
        <w:pStyle w:val="Compact"/>
        <w:rPr>
          <w:ins w:id="98" w:author="Christina Quintana" w:date="2020-09-13T19:10:00Z"/>
        </w:rPr>
      </w:pPr>
    </w:p>
    <w:p w14:paraId="32AEF3DA" w14:textId="77777777" w:rsidR="00010A4F" w:rsidRDefault="00010A4F" w:rsidP="0045508E">
      <w:pPr>
        <w:pStyle w:val="Compact"/>
        <w:rPr>
          <w:ins w:id="99" w:author="Christina Quintana" w:date="2020-09-13T19:10:00Z"/>
        </w:rPr>
      </w:pPr>
      <w:ins w:id="100" w:author="Christina Quintana" w:date="2020-09-13T19:10:00Z">
        <w:r>
          <w:t xml:space="preserve">I totally buy the connection you’re presenting here, and even as a solidly non-DH/tech-y </w:t>
        </w:r>
        <w:proofErr w:type="gramStart"/>
        <w:r>
          <w:t>person,</w:t>
        </w:r>
        <w:proofErr w:type="gramEnd"/>
        <w:r>
          <w:t xml:space="preserve"> I was still able to follow your argument.</w:t>
        </w:r>
        <w:r w:rsidR="0045508E">
          <w:t xml:space="preserve"> </w:t>
        </w:r>
        <w:r>
          <w:t xml:space="preserve">I did feel that the first paragraph was a bit dense and a lot to unpack immediately. I think some of that has to do with the footnotes on the first page—although all three of them contained pertinent information, as a reader I felt a bit overwhelmed by them. I think possibly removing the second footnote would </w:t>
        </w:r>
        <w:proofErr w:type="gramStart"/>
        <w:r>
          <w:t>help?</w:t>
        </w:r>
        <w:proofErr w:type="gramEnd"/>
        <w:r>
          <w:t xml:space="preserve"> Again, the content of the footnote is super interesting and obviously relevant to your argument, but I’m not sure if it’s absolutely necessary for the first paragraph?  </w:t>
        </w:r>
      </w:ins>
    </w:p>
    <w:p w14:paraId="7CCDD16D" w14:textId="77777777" w:rsidR="00010A4F" w:rsidRDefault="00010A4F" w:rsidP="0045508E">
      <w:pPr>
        <w:pStyle w:val="Compact"/>
        <w:rPr>
          <w:ins w:id="101" w:author="Christina Quintana" w:date="2020-09-13T19:10:00Z"/>
        </w:rPr>
      </w:pPr>
    </w:p>
    <w:p w14:paraId="7EE83DA0" w14:textId="77777777" w:rsidR="0045508E" w:rsidRDefault="0045508E" w:rsidP="0045508E">
      <w:pPr>
        <w:pStyle w:val="Compact"/>
        <w:rPr>
          <w:ins w:id="102" w:author="Christina Quintana" w:date="2020-09-13T19:10:00Z"/>
        </w:rPr>
      </w:pPr>
      <w:ins w:id="103" w:author="Christina Quintana" w:date="2020-09-13T19:10:00Z">
        <w:r>
          <w:t xml:space="preserve">As for terms/concepts that could be expanded </w:t>
        </w:r>
        <w:proofErr w:type="gramStart"/>
        <w:r>
          <w:t>upon:</w:t>
        </w:r>
        <w:proofErr w:type="gramEnd"/>
        <w:r>
          <w:t xml:space="preserve"> like I mentioned in the margins (and was echoed in workshop), I was a little unsure of what you meant by </w:t>
        </w:r>
        <w:r w:rsidR="00C65B5F">
          <w:t>“formalization” and “reconsolidation”</w:t>
        </w:r>
        <w:r>
          <w:t xml:space="preserve"> on page 2. Also—this may betray my ignorance of both DH and Queer Theory—I did want a slightly expanded definition of “touch” as it manifests in both fields; since it is, obviously, the central concept of your dissertation, I wanted to be sure I had a full grasp of the term’s meaning before moving onto your close readings.</w:t>
        </w:r>
      </w:ins>
    </w:p>
    <w:p w14:paraId="2E912D38" w14:textId="77777777" w:rsidR="00C65B5F" w:rsidRPr="00822408" w:rsidRDefault="00C65B5F" w:rsidP="0045508E">
      <w:pPr>
        <w:pStyle w:val="Compact"/>
        <w:rPr>
          <w:ins w:id="104" w:author="Christina Quintana" w:date="2020-09-13T19:10:00Z"/>
        </w:rPr>
      </w:pPr>
    </w:p>
    <w:p w14:paraId="12808E32" w14:textId="77777777" w:rsidR="00010A4F" w:rsidRPr="00010A4F" w:rsidRDefault="00010A4F" w:rsidP="00010A4F">
      <w:pPr>
        <w:pStyle w:val="Compact"/>
        <w:rPr>
          <w:ins w:id="105" w:author="Christina Quintana" w:date="2020-09-13T19:10:00Z"/>
        </w:rPr>
      </w:pPr>
    </w:p>
    <w:p w14:paraId="0ACBBA8A" w14:textId="77777777" w:rsidR="00F017FB" w:rsidRDefault="00F017FB" w:rsidP="006F3522">
      <w:pPr>
        <w:pStyle w:val="BodyText"/>
        <w:spacing w:line="480" w:lineRule="auto"/>
        <w:ind w:firstLine="720"/>
        <w:rPr>
          <w:ins w:id="106" w:author="S. Schwartz" w:date="2020-09-09T12:00:00Z"/>
        </w:rPr>
      </w:pPr>
      <w:ins w:id="107" w:author="S. Schwartz" w:date="2020-09-09T11:57:00Z">
        <w:r>
          <w:t xml:space="preserve">I find your project so compelling; thank you for sharing this! </w:t>
        </w:r>
        <w:r w:rsidR="00402F59">
          <w:t xml:space="preserve">Re: my notes – </w:t>
        </w:r>
      </w:ins>
      <w:ins w:id="108" w:author="S. Schwartz" w:date="2020-09-09T11:58:00Z">
        <w:r w:rsidR="00402F59">
          <w:t xml:space="preserve">the highlights are primarily for me to mark ideas I need to hold onto as I read the </w:t>
        </w:r>
        <w:proofErr w:type="gramStart"/>
        <w:r w:rsidR="00402F59">
          <w:t>work, but</w:t>
        </w:r>
        <w:proofErr w:type="gramEnd"/>
        <w:r w:rsidR="00402F59">
          <w:t xml:space="preserve"> might be informative about how I understand your key claims.</w:t>
        </w:r>
      </w:ins>
      <w:ins w:id="109" w:author="S. Schwartz" w:date="2020-09-09T11:59:00Z">
        <w:r w:rsidR="00402F59">
          <w:t xml:space="preserve"> I’ve made margin notes to </w:t>
        </w:r>
        <w:r w:rsidR="00402F59">
          <w:lastRenderedPageBreak/>
          <w:t>flag places for discussion, so please use them if a point I make is helpful or generative, but we’ll likely cover it in DW discussion.</w:t>
        </w:r>
      </w:ins>
    </w:p>
    <w:p w14:paraId="44C00644" w14:textId="77777777" w:rsidR="00402F59" w:rsidRDefault="00402F59" w:rsidP="006F3522">
      <w:pPr>
        <w:pStyle w:val="BodyText"/>
        <w:spacing w:line="480" w:lineRule="auto"/>
        <w:ind w:firstLine="720"/>
        <w:rPr>
          <w:ins w:id="110" w:author="S. Schwartz" w:date="2020-09-09T12:00:00Z"/>
        </w:rPr>
      </w:pPr>
      <w:ins w:id="111" w:author="S. Schwartz" w:date="2020-09-09T12:00:00Z">
        <w:r>
          <w:t>Regarding your specific question:</w:t>
        </w:r>
      </w:ins>
    </w:p>
    <w:p w14:paraId="15BD3925" w14:textId="77777777" w:rsidR="00402F59" w:rsidRDefault="00402F59" w:rsidP="00402F59">
      <w:pPr>
        <w:pStyle w:val="BodyText"/>
        <w:numPr>
          <w:ilvl w:val="0"/>
          <w:numId w:val="4"/>
        </w:numPr>
        <w:spacing w:line="480" w:lineRule="auto"/>
        <w:rPr>
          <w:ins w:id="112" w:author="S. Schwartz" w:date="2020-09-09T12:01:00Z"/>
        </w:rPr>
      </w:pPr>
      <w:ins w:id="113" w:author="S. Schwartz" w:date="2020-09-09T12:00:00Z">
        <w:r>
          <w:t xml:space="preserve">I think the theory is not too much and you could even slow down and elaborate some key points. The two places I </w:t>
        </w:r>
        <w:proofErr w:type="spellStart"/>
        <w:r>
          <w:t>idenitified</w:t>
        </w:r>
        <w:proofErr w:type="spellEnd"/>
        <w:r>
          <w:t xml:space="preserve"> are around the etymological link between </w:t>
        </w:r>
      </w:ins>
      <w:ins w:id="114" w:author="S. Schwartz" w:date="2020-09-09T12:01:00Z">
        <w:r>
          <w:t>digital and touch and around the idea of the emergent.</w:t>
        </w:r>
      </w:ins>
    </w:p>
    <w:p w14:paraId="1745FD23" w14:textId="77777777" w:rsidR="00402F59" w:rsidRDefault="00402F59" w:rsidP="00402F59">
      <w:pPr>
        <w:pStyle w:val="BodyText"/>
        <w:numPr>
          <w:ilvl w:val="0"/>
          <w:numId w:val="4"/>
        </w:numPr>
        <w:spacing w:line="480" w:lineRule="auto"/>
        <w:rPr>
          <w:ins w:id="115" w:author="S. Schwartz" w:date="2020-09-09T12:01:00Z"/>
        </w:rPr>
      </w:pPr>
      <w:ins w:id="116" w:author="S. Schwartz" w:date="2020-09-09T12:01:00Z">
        <w:r>
          <w:t>Terms: what came up for me a few times are places in the close readings where I think you could delve into/clarify terms. These primarily have to do with what seems like a key claim: the idea of removal from the actual thing. Please see margin comments.</w:t>
        </w:r>
      </w:ins>
    </w:p>
    <w:p w14:paraId="730CE022" w14:textId="77777777" w:rsidR="00402F59" w:rsidRDefault="00402F59" w:rsidP="00402F59">
      <w:pPr>
        <w:pStyle w:val="BodyText"/>
        <w:numPr>
          <w:ilvl w:val="0"/>
          <w:numId w:val="4"/>
        </w:numPr>
        <w:spacing w:line="480" w:lineRule="auto"/>
        <w:rPr>
          <w:ins w:id="117" w:author="S. Schwartz" w:date="2020-09-09T12:03:00Z"/>
        </w:rPr>
      </w:pPr>
      <w:ins w:id="118" w:author="S. Schwartz" w:date="2020-09-09T12:02:00Z">
        <w:r>
          <w:t>Finally, I found the close readings compelling. I’m unsure if it’s because I’m not familiar with the text or if it’s because of the complexity of the form of the digital text, but I was disoriented myself in the first close reading. I think it has to do with causality claims. However, your gloss on Rosenberg is so lucid and compell</w:t>
        </w:r>
      </w:ins>
      <w:ins w:id="119" w:author="S. Schwartz" w:date="2020-09-09T12:03:00Z">
        <w:r>
          <w:t>ing!</w:t>
        </w:r>
      </w:ins>
    </w:p>
    <w:p w14:paraId="4FFF6FF0" w14:textId="77777777" w:rsidR="00402F59" w:rsidRDefault="00402F59">
      <w:pPr>
        <w:pStyle w:val="BodyText"/>
        <w:spacing w:line="480" w:lineRule="auto"/>
        <w:rPr>
          <w:ins w:id="120" w:author="S. Schwartz" w:date="2020-09-09T16:47:00Z"/>
        </w:rPr>
      </w:pPr>
      <w:ins w:id="121" w:author="S. Schwartz" w:date="2020-09-09T12:03:00Z">
        <w:r>
          <w:t xml:space="preserve">Overall, the project is really </w:t>
        </w:r>
        <w:proofErr w:type="gramStart"/>
        <w:r>
          <w:t>fascinating</w:t>
        </w:r>
        <w:proofErr w:type="gramEnd"/>
        <w:r>
          <w:t xml:space="preserve"> and I generally want to hear more. Looking forward to discussion. I will add any clarification from the discussion below. </w:t>
        </w:r>
        <w:r>
          <w:sym w:font="Wingdings" w:char="F04A"/>
        </w:r>
      </w:ins>
    </w:p>
    <w:p w14:paraId="15762022" w14:textId="77777777" w:rsidR="00E36FC5" w:rsidRDefault="00E36FC5">
      <w:pPr>
        <w:pStyle w:val="BodyText"/>
        <w:spacing w:line="480" w:lineRule="auto"/>
        <w:rPr>
          <w:ins w:id="122" w:author="S. Schwartz" w:date="2020-09-09T16:47:00Z"/>
        </w:rPr>
      </w:pPr>
    </w:p>
    <w:p w14:paraId="6FBB78F0" w14:textId="77777777" w:rsidR="00E36FC5" w:rsidRDefault="00E36FC5">
      <w:pPr>
        <w:pStyle w:val="BodyText"/>
        <w:spacing w:line="480" w:lineRule="auto"/>
        <w:rPr>
          <w:ins w:id="123" w:author="S. Schwartz" w:date="2020-09-09T16:47:00Z"/>
        </w:rPr>
      </w:pPr>
      <w:ins w:id="124" w:author="S. Schwartz" w:date="2020-09-09T16:47:00Z">
        <w:r>
          <w:t xml:space="preserve">** </w:t>
        </w:r>
        <w:proofErr w:type="gramStart"/>
        <w:r>
          <w:t>Oh</w:t>
        </w:r>
        <w:proofErr w:type="gramEnd"/>
        <w:r>
          <w:t xml:space="preserve"> I’m looking through my notes again and I think I wonder how helpful narratology will be…</w:t>
        </w:r>
      </w:ins>
    </w:p>
    <w:p w14:paraId="061B7F0F" w14:textId="77777777" w:rsidR="00E36FC5" w:rsidRDefault="00E36FC5">
      <w:pPr>
        <w:pStyle w:val="BodyText"/>
        <w:spacing w:line="480" w:lineRule="auto"/>
        <w:rPr>
          <w:ins w:id="125" w:author="S. Schwartz" w:date="2020-09-09T16:47:00Z"/>
        </w:rPr>
      </w:pPr>
    </w:p>
    <w:p w14:paraId="7C82CF64" w14:textId="09357CB3" w:rsidR="009852D0" w:rsidRDefault="009852D0">
      <w:pPr>
        <w:pStyle w:val="Heading1"/>
        <w:spacing w:line="480" w:lineRule="auto"/>
        <w:pPrChange w:id="126" w:author="Filipa  Calado" w:date="2020-09-13T19:13:00Z">
          <w:pPr>
            <w:pStyle w:val="BodyText"/>
            <w:spacing w:line="480" w:lineRule="auto"/>
            <w:ind w:firstLine="720"/>
          </w:pPr>
        </w:pPrChange>
      </w:pPr>
    </w:p>
    <w:sectPr w:rsidR="009852D0">
      <w:headerReference w:type="even" r:id="rId167"/>
      <w:headerReference w:type="default" r:id="rId168"/>
      <w:footerReference w:type="even" r:id="rId169"/>
      <w:footerReference w:type="default" r:id="rId170"/>
      <w:headerReference w:type="first" r:id="rId171"/>
      <w:footerReference w:type="first" r:id="rId17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S. Schwartz" w:date="2020-09-09T11:28:00Z" w:initials="SRS">
    <w:p w14:paraId="0EC23EF3" w14:textId="77777777" w:rsidR="0095153E" w:rsidRDefault="0095153E">
      <w:pPr>
        <w:pStyle w:val="CommentText"/>
      </w:pPr>
      <w:r>
        <w:rPr>
          <w:rStyle w:val="CommentReference"/>
        </w:rPr>
        <w:annotationRef/>
      </w:r>
      <w:r>
        <w:t>Absolutely! I’m already fascinated</w:t>
      </w:r>
    </w:p>
  </w:comment>
  <w:comment w:id="2" w:author="S. Schwartz" w:date="2020-09-09T11:28:00Z" w:initials="SRS">
    <w:p w14:paraId="075B6BFF" w14:textId="77777777" w:rsidR="0095153E" w:rsidRDefault="0095153E">
      <w:pPr>
        <w:pStyle w:val="CommentText"/>
      </w:pPr>
      <w:r>
        <w:rPr>
          <w:rStyle w:val="CommentReference"/>
        </w:rPr>
        <w:annotationRef/>
      </w:r>
      <w:r>
        <w:t>I’m writing this comment without having read it yet, but my sense (and all the advice I’ve been getting) is that once you have more chapters written, it’ll be clearer what needs to stay in the chapters and what will be able to be handily referenced from your glorious and comprehensive introductory chapter.</w:t>
      </w:r>
    </w:p>
  </w:comment>
  <w:comment w:id="8" w:author="S. Schwartz" w:date="2020-09-09T11:31:00Z" w:initials="SRS">
    <w:p w14:paraId="23408429" w14:textId="77777777" w:rsidR="0095153E" w:rsidRDefault="0095153E">
      <w:pPr>
        <w:pStyle w:val="CommentText"/>
      </w:pPr>
      <w:r>
        <w:rPr>
          <w:rStyle w:val="CommentReference"/>
        </w:rPr>
        <w:annotationRef/>
      </w:r>
      <w:r>
        <w:t xml:space="preserve">I love how this connects it to touch! I think you could even luxuriate in this connection by making explicit the connection with fingers as main medium for human touch. </w:t>
      </w:r>
    </w:p>
    <w:p w14:paraId="7D1ADB5A" w14:textId="77777777" w:rsidR="0095153E" w:rsidRDefault="0095153E">
      <w:pPr>
        <w:pStyle w:val="CommentText"/>
      </w:pPr>
    </w:p>
    <w:p w14:paraId="0A5E1052" w14:textId="77777777" w:rsidR="0095153E" w:rsidRDefault="0095153E">
      <w:pPr>
        <w:pStyle w:val="CommentText"/>
      </w:pPr>
      <w:r>
        <w:t>Oh, yes – definitely think this once I get to the way you treat mice, etc. as a remove.</w:t>
      </w:r>
    </w:p>
  </w:comment>
  <w:comment w:id="7" w:author="Sophie Riemenschneider" w:date="2020-09-09T14:53:00Z" w:initials="SR">
    <w:p w14:paraId="3295C790" w14:textId="77777777" w:rsidR="00962F46" w:rsidRDefault="00962F46">
      <w:pPr>
        <w:pStyle w:val="CommentText"/>
      </w:pPr>
      <w:r>
        <w:rPr>
          <w:rStyle w:val="CommentReference"/>
        </w:rPr>
        <w:annotationRef/>
      </w:r>
      <w:r>
        <w:t xml:space="preserve">This is such a simple thing, but it’s such a tidy way to link touch and the digital! </w:t>
      </w:r>
    </w:p>
  </w:comment>
  <w:comment w:id="9" w:author="Sophie Riemenschneider" w:date="2020-09-09T14:55:00Z" w:initials="SR">
    <w:p w14:paraId="56DD254E" w14:textId="77777777" w:rsidR="00962F46" w:rsidRDefault="00962F46">
      <w:pPr>
        <w:pStyle w:val="CommentText"/>
      </w:pPr>
      <w:r>
        <w:rPr>
          <w:rStyle w:val="CommentReference"/>
        </w:rPr>
        <w:annotationRef/>
      </w:r>
      <w:r>
        <w:t xml:space="preserve">This is great and super clear. Super interesting how digital is at once proximate and removed! </w:t>
      </w:r>
    </w:p>
  </w:comment>
  <w:comment w:id="10" w:author="Sophie Riemenschneider" w:date="2020-09-09T14:55:00Z" w:initials="SR">
    <w:p w14:paraId="2C7DA73A" w14:textId="77777777" w:rsidR="00962F46" w:rsidRDefault="00962F46">
      <w:pPr>
        <w:pStyle w:val="CommentText"/>
      </w:pPr>
      <w:r>
        <w:rPr>
          <w:rStyle w:val="CommentReference"/>
        </w:rPr>
        <w:annotationRef/>
      </w:r>
      <w:r>
        <w:t xml:space="preserve">It’s well-done how you so quickly established the DH connection and then moved into the queer theory. You made your point without belaboring it, which I think makes the theory more comprehensible to an outside to the field. </w:t>
      </w:r>
    </w:p>
  </w:comment>
  <w:comment w:id="11" w:author="Jacob Elias Aplaca" w:date="2020-09-09T09:54:00Z" w:initials="JEA">
    <w:p w14:paraId="161656F7" w14:textId="77777777" w:rsidR="004015AF" w:rsidRDefault="004015AF">
      <w:pPr>
        <w:pStyle w:val="CommentText"/>
      </w:pPr>
      <w:r>
        <w:rPr>
          <w:rStyle w:val="CommentReference"/>
        </w:rPr>
        <w:annotationRef/>
      </w:r>
      <w:r>
        <w:t>But can’t queerness be its own agent of self-recognition and the recognition of queerness in an-other?</w:t>
      </w:r>
    </w:p>
    <w:p w14:paraId="7212F68D" w14:textId="77777777" w:rsidR="004015AF" w:rsidRDefault="004015AF">
      <w:pPr>
        <w:pStyle w:val="CommentText"/>
      </w:pPr>
    </w:p>
    <w:p w14:paraId="5C898199" w14:textId="77777777" w:rsidR="004015AF" w:rsidRDefault="004015AF">
      <w:pPr>
        <w:pStyle w:val="CommentText"/>
      </w:pPr>
      <w:r>
        <w:t xml:space="preserve">I am thinking here of Althusser, who Butler has engaged with pretty extensively. Heteronormative power structures certainly hail certain subjects as queer, but part of the reclamation of queer as an identity—and communal—category has been </w:t>
      </w:r>
      <w:r w:rsidR="00BE291E">
        <w:t>queers naming themselves as such.</w:t>
      </w:r>
    </w:p>
    <w:p w14:paraId="223DA685" w14:textId="77777777" w:rsidR="00BE291E" w:rsidRDefault="00BE291E">
      <w:pPr>
        <w:pStyle w:val="CommentText"/>
      </w:pPr>
    </w:p>
    <w:p w14:paraId="322A1149" w14:textId="77777777" w:rsidR="00BE291E" w:rsidRDefault="00BE291E">
      <w:pPr>
        <w:pStyle w:val="CommentText"/>
      </w:pPr>
      <w:r>
        <w:t>This relates to Foucault’s idea of “reverse discourse.” Reverse discourse has, of course, been critiqued, yet it is nevertheless one of those things queer theory cannot shake.</w:t>
      </w:r>
    </w:p>
  </w:comment>
  <w:comment w:id="13" w:author="Christina Quintana" w:date="2020-09-09T17:36:00Z" w:initials="CQ">
    <w:p w14:paraId="20E7654D" w14:textId="77777777" w:rsidR="003E6905" w:rsidRDefault="003E6905">
      <w:pPr>
        <w:pStyle w:val="CommentText"/>
      </w:pPr>
      <w:r>
        <w:rPr>
          <w:rStyle w:val="CommentReference"/>
        </w:rPr>
        <w:annotationRef/>
      </w:r>
      <w:r w:rsidR="00C65B5F">
        <w:t xml:space="preserve">Could you expand </w:t>
      </w:r>
      <w:r w:rsidR="0045508E">
        <w:t xml:space="preserve">on </w:t>
      </w:r>
      <w:r w:rsidR="00C65B5F">
        <w:t>this a little more?</w:t>
      </w:r>
      <w:r w:rsidR="0045508E">
        <w:t xml:space="preserve"> I realize that you intend to discuss these terms more in later chapters, but perhaps you could include just an abbreviated definition of “formalization” and “reconsolidation.”</w:t>
      </w:r>
    </w:p>
  </w:comment>
  <w:comment w:id="12" w:author="S. Schwartz" w:date="2020-09-09T11:36:00Z" w:initials="SRS">
    <w:p w14:paraId="66629581" w14:textId="77777777" w:rsidR="0095153E" w:rsidRDefault="0095153E">
      <w:pPr>
        <w:pStyle w:val="CommentText"/>
      </w:pPr>
      <w:r>
        <w:rPr>
          <w:rStyle w:val="CommentReference"/>
        </w:rPr>
        <w:annotationRef/>
      </w:r>
      <w:r>
        <w:t xml:space="preserve">Love this. Really lucid moment with complex material. </w:t>
      </w:r>
    </w:p>
  </w:comment>
  <w:comment w:id="21" w:author="S. Schwartz" w:date="2020-09-09T11:36:00Z" w:initials="SRS">
    <w:p w14:paraId="7B4FD2A5" w14:textId="77777777" w:rsidR="0095153E" w:rsidRDefault="0095153E">
      <w:pPr>
        <w:pStyle w:val="CommentText"/>
      </w:pPr>
      <w:r>
        <w:rPr>
          <w:rStyle w:val="CommentReference"/>
        </w:rPr>
        <w:annotationRef/>
      </w:r>
      <w:r>
        <w:t>Re: FN: I think this is a moment that will feel more comfortable once more chapters and intro are done.</w:t>
      </w:r>
    </w:p>
  </w:comment>
  <w:comment w:id="22" w:author="Jacob Elias Aplaca" w:date="2020-09-09T09:57:00Z" w:initials="JEA">
    <w:p w14:paraId="7EE68D33" w14:textId="77777777" w:rsidR="00BE291E" w:rsidRDefault="00BE291E">
      <w:pPr>
        <w:pStyle w:val="CommentText"/>
      </w:pPr>
      <w:r>
        <w:rPr>
          <w:rStyle w:val="CommentReference"/>
        </w:rPr>
        <w:annotationRef/>
      </w:r>
      <w:r>
        <w:t>Engage with this quotation a bit more! Show us how it is working with your argument.</w:t>
      </w:r>
    </w:p>
  </w:comment>
  <w:comment w:id="24" w:author="Sophie Riemenschneider" w:date="2020-09-09T14:57:00Z" w:initials="SR">
    <w:p w14:paraId="12E5F69D" w14:textId="77777777" w:rsidR="00962F46" w:rsidRDefault="00962F46">
      <w:pPr>
        <w:pStyle w:val="CommentText"/>
      </w:pPr>
      <w:r>
        <w:rPr>
          <w:rStyle w:val="CommentReference"/>
        </w:rPr>
        <w:annotationRef/>
      </w:r>
      <w:r>
        <w:t xml:space="preserve">Great to synthesize your argument like this—it’s a helpful signpost </w:t>
      </w:r>
    </w:p>
  </w:comment>
  <w:comment w:id="26" w:author="S. Schwartz" w:date="2020-09-09T11:37:00Z" w:initials="SRS">
    <w:p w14:paraId="6BFFB087" w14:textId="77777777" w:rsidR="002F4D78" w:rsidRDefault="002F4D78">
      <w:pPr>
        <w:pStyle w:val="CommentText"/>
      </w:pPr>
      <w:r>
        <w:rPr>
          <w:rStyle w:val="CommentReference"/>
        </w:rPr>
        <w:annotationRef/>
      </w:r>
      <w:r>
        <w:t>I want one more link here, perhaps reiterating how this formalization relates back to discourse in DH as well.</w:t>
      </w:r>
    </w:p>
  </w:comment>
  <w:comment w:id="32" w:author="Sophie Riemenschneider" w:date="2020-09-09T14:57:00Z" w:initials="SR">
    <w:p w14:paraId="7F53850E" w14:textId="77777777" w:rsidR="00962F46" w:rsidRDefault="00962F46">
      <w:pPr>
        <w:pStyle w:val="CommentText"/>
      </w:pPr>
      <w:r>
        <w:rPr>
          <w:rStyle w:val="CommentReference"/>
        </w:rPr>
        <w:annotationRef/>
      </w:r>
      <w:r>
        <w:t xml:space="preserve">What a great phrase! </w:t>
      </w:r>
    </w:p>
  </w:comment>
  <w:comment w:id="33" w:author="Jacob Elias Aplaca" w:date="2020-09-09T10:00:00Z" w:initials="JEA">
    <w:p w14:paraId="0BD0DB45" w14:textId="77777777" w:rsidR="00BE291E" w:rsidRDefault="00BE291E">
      <w:pPr>
        <w:pStyle w:val="CommentText"/>
      </w:pPr>
      <w:r>
        <w:rPr>
          <w:rStyle w:val="CommentReference"/>
        </w:rPr>
        <w:annotationRef/>
      </w:r>
      <w:r>
        <w:t>Is feeling necessarily an abstraction? I think you should really walk your reader through this.</w:t>
      </w:r>
    </w:p>
    <w:p w14:paraId="6678A7ED" w14:textId="77777777" w:rsidR="00BE291E" w:rsidRDefault="00BE291E">
      <w:pPr>
        <w:pStyle w:val="CommentText"/>
      </w:pPr>
    </w:p>
    <w:p w14:paraId="3DCF2256" w14:textId="77777777" w:rsidR="00BE291E" w:rsidRDefault="00BE291E">
      <w:pPr>
        <w:pStyle w:val="CommentText"/>
      </w:pPr>
      <w:r>
        <w:t>Something you may have to account for is the fact that the physical act and experience of touch, even if it is indeed an abstraction, is not necessarily experienced as an abstraction. Touch often registers painful immediacy.</w:t>
      </w:r>
    </w:p>
    <w:p w14:paraId="4E652504" w14:textId="77777777" w:rsidR="00BE291E" w:rsidRDefault="00BE291E">
      <w:pPr>
        <w:pStyle w:val="CommentText"/>
      </w:pPr>
    </w:p>
    <w:p w14:paraId="1949FA40" w14:textId="77777777" w:rsidR="00BE291E" w:rsidRDefault="00BE291E">
      <w:pPr>
        <w:pStyle w:val="CommentText"/>
      </w:pPr>
      <w:r>
        <w:t xml:space="preserve">Ann </w:t>
      </w:r>
      <w:proofErr w:type="spellStart"/>
      <w:r>
        <w:t>Cvetkovich</w:t>
      </w:r>
      <w:proofErr w:type="spellEnd"/>
      <w:r>
        <w:t xml:space="preserve">, who I don’t particularly love…., has an interesting chapter on touch and trauma in </w:t>
      </w:r>
      <w:r w:rsidRPr="00BE291E">
        <w:rPr>
          <w:i/>
        </w:rPr>
        <w:t>Stone Butch Blues</w:t>
      </w:r>
      <w:r>
        <w:t xml:space="preserve"> in her book </w:t>
      </w:r>
      <w:r w:rsidRPr="00BE291E">
        <w:rPr>
          <w:i/>
        </w:rPr>
        <w:t>An Archive of Feelings</w:t>
      </w:r>
      <w:r>
        <w:t>. In this chapter, touch entails an unbearable closeness for Jess.</w:t>
      </w:r>
    </w:p>
  </w:comment>
  <w:comment w:id="34" w:author="Sophie Riemenschneider" w:date="2020-09-09T14:58:00Z" w:initials="SR">
    <w:p w14:paraId="082E6028" w14:textId="77777777" w:rsidR="00962F46" w:rsidRDefault="00962F46">
      <w:pPr>
        <w:pStyle w:val="CommentText"/>
      </w:pPr>
      <w:r>
        <w:rPr>
          <w:rStyle w:val="CommentReference"/>
        </w:rPr>
        <w:annotationRef/>
      </w:r>
      <w:r>
        <w:t>Super interesting</w:t>
      </w:r>
    </w:p>
  </w:comment>
  <w:comment w:id="36" w:author="S. Schwartz" w:date="2020-09-09T11:39:00Z" w:initials="SRS">
    <w:p w14:paraId="6BFF0A07" w14:textId="77777777" w:rsidR="002F4D78" w:rsidRDefault="002F4D78">
      <w:pPr>
        <w:pStyle w:val="CommentText"/>
      </w:pPr>
      <w:r>
        <w:rPr>
          <w:rStyle w:val="CommentReference"/>
        </w:rPr>
        <w:annotationRef/>
      </w:r>
      <w:r>
        <w:t xml:space="preserve">Very exciting. I’m wondering if Raymond Williams might also help here, meaning, can you contribute original thought about emergence by supplementing Munoz with Williams? </w:t>
      </w:r>
      <w:r w:rsidRPr="002F4D78">
        <w:rPr>
          <w:b/>
          <w:bCs/>
        </w:rPr>
        <w:t>**Flag for discussion in DW**</w:t>
      </w:r>
    </w:p>
  </w:comment>
  <w:comment w:id="39" w:author="Sophie Riemenschneider" w:date="2020-09-09T14:59:00Z" w:initials="SR">
    <w:p w14:paraId="0022CD30" w14:textId="77777777" w:rsidR="00962F46" w:rsidRDefault="00962F46">
      <w:pPr>
        <w:pStyle w:val="CommentText"/>
      </w:pPr>
      <w:r>
        <w:rPr>
          <w:rStyle w:val="CommentReference"/>
        </w:rPr>
        <w:annotationRef/>
      </w:r>
      <w:r>
        <w:t>As a formatting thing, I find it very helpful that you’re italicizing your key concepts</w:t>
      </w:r>
    </w:p>
  </w:comment>
  <w:comment w:id="43" w:author="S. Schwartz" w:date="2020-09-09T11:42:00Z" w:initials="SRS">
    <w:p w14:paraId="10CC45CA" w14:textId="77777777" w:rsidR="002F4D78" w:rsidRPr="002F4D78" w:rsidRDefault="002F4D78">
      <w:pPr>
        <w:pStyle w:val="CommentText"/>
      </w:pPr>
      <w:r>
        <w:rPr>
          <w:rStyle w:val="CommentReference"/>
        </w:rPr>
        <w:annotationRef/>
      </w:r>
      <w:r>
        <w:rPr>
          <w:b/>
          <w:bCs/>
        </w:rPr>
        <w:t>**Flag for DW**</w:t>
      </w:r>
      <w:r>
        <w:t xml:space="preserve"> I’m interested in the move toward empirical critiques. Is there something about DH or the way you’re approaching it here that requires discussion of the reader’s experience? (As a generative question)</w:t>
      </w:r>
    </w:p>
  </w:comment>
  <w:comment w:id="49" w:author="Sophie Riemenschneider" w:date="2020-09-09T15:00:00Z" w:initials="SR">
    <w:p w14:paraId="24B9EE03" w14:textId="77777777" w:rsidR="00962F46" w:rsidRDefault="00962F46">
      <w:pPr>
        <w:pStyle w:val="CommentText"/>
      </w:pPr>
      <w:r>
        <w:rPr>
          <w:rStyle w:val="CommentReference"/>
        </w:rPr>
        <w:annotationRef/>
      </w:r>
      <w:r>
        <w:t>Important observation</w:t>
      </w:r>
    </w:p>
  </w:comment>
  <w:comment w:id="51" w:author="S. Schwartz" w:date="2020-09-09T11:58:00Z" w:initials="SRS">
    <w:p w14:paraId="1F43B319" w14:textId="77777777" w:rsidR="00402F59" w:rsidRDefault="00402F59">
      <w:pPr>
        <w:pStyle w:val="CommentText"/>
      </w:pPr>
      <w:r>
        <w:rPr>
          <w:rStyle w:val="CommentReference"/>
        </w:rPr>
        <w:annotationRef/>
      </w:r>
      <w:r>
        <w:t>Links to my above question about reader reception</w:t>
      </w:r>
    </w:p>
  </w:comment>
  <w:comment w:id="50" w:author="Christina Quintana" w:date="2020-09-09T15:26:00Z" w:initials="CQ">
    <w:p w14:paraId="2AB7D25E" w14:textId="77777777" w:rsidR="004B0914" w:rsidRDefault="004B0914">
      <w:pPr>
        <w:pStyle w:val="CommentText"/>
      </w:pPr>
      <w:r>
        <w:rPr>
          <w:rStyle w:val="CommentReference"/>
        </w:rPr>
        <w:annotationRef/>
      </w:r>
      <w:r>
        <w:t>Love this point</w:t>
      </w:r>
    </w:p>
  </w:comment>
  <w:comment w:id="52" w:author="S. Schwartz" w:date="2020-09-09T11:46:00Z" w:initials="SRS">
    <w:p w14:paraId="787B1068" w14:textId="77777777" w:rsidR="002F4D78" w:rsidRPr="002F4D78" w:rsidRDefault="002F4D78">
      <w:pPr>
        <w:pStyle w:val="CommentText"/>
      </w:pPr>
      <w:r>
        <w:rPr>
          <w:rStyle w:val="CommentReference"/>
        </w:rPr>
        <w:annotationRef/>
      </w:r>
      <w:r>
        <w:rPr>
          <w:b/>
          <w:bCs/>
        </w:rPr>
        <w:t xml:space="preserve">**Flag for DW** </w:t>
      </w:r>
      <w:proofErr w:type="spellStart"/>
      <w:r>
        <w:t>Mieke</w:t>
      </w:r>
      <w:proofErr w:type="spellEnd"/>
      <w:r>
        <w:t xml:space="preserve"> Bal / narratology</w:t>
      </w:r>
    </w:p>
  </w:comment>
  <w:comment w:id="53" w:author="Jacob Elias Aplaca" w:date="2020-09-09T10:26:00Z" w:initials="JEA">
    <w:p w14:paraId="3FF05CBA" w14:textId="77777777" w:rsidR="0088235E" w:rsidRDefault="0088235E">
      <w:pPr>
        <w:pStyle w:val="CommentText"/>
      </w:pPr>
      <w:r>
        <w:rPr>
          <w:rStyle w:val="CommentReference"/>
        </w:rPr>
        <w:annotationRef/>
      </w:r>
      <w:r>
        <w:t>You are speaking a lot about form in this close reading, but you seem to have dropped touch.</w:t>
      </w:r>
    </w:p>
  </w:comment>
  <w:comment w:id="54" w:author="S. Schwartz" w:date="2020-09-09T11:47:00Z" w:initials="SRS">
    <w:p w14:paraId="159E232C" w14:textId="77777777" w:rsidR="00F017FB" w:rsidRDefault="00F017FB">
      <w:pPr>
        <w:pStyle w:val="CommentText"/>
      </w:pPr>
      <w:r>
        <w:rPr>
          <w:rStyle w:val="CommentReference"/>
        </w:rPr>
        <w:annotationRef/>
      </w:r>
      <w:r>
        <w:t>Is this because it has many links and so the reader ends up there a lot? Could use clarification here.</w:t>
      </w:r>
    </w:p>
  </w:comment>
  <w:comment w:id="55" w:author="Christina Quintana" w:date="2020-09-09T15:48:00Z" w:initials="CQ">
    <w:p w14:paraId="61B3D201" w14:textId="77777777" w:rsidR="00822408" w:rsidRDefault="00822408">
      <w:pPr>
        <w:pStyle w:val="CommentText"/>
      </w:pPr>
      <w:r>
        <w:rPr>
          <w:rStyle w:val="CommentReference"/>
        </w:rPr>
        <w:annotationRef/>
      </w:r>
      <w:r>
        <w:t>I wasn’t totally sure what you meant by this—was this episode presented earlier in the narrative? (I understand that one of your main points is that the narrative defies traditional chronology, but still I wasn’t sure here about the use of “familiar”)</w:t>
      </w:r>
    </w:p>
  </w:comment>
  <w:comment w:id="57" w:author="S. Schwartz" w:date="2020-09-09T11:48:00Z" w:initials="SRS">
    <w:p w14:paraId="283FACA1" w14:textId="77777777" w:rsidR="00F017FB" w:rsidRDefault="00F017FB">
      <w:pPr>
        <w:pStyle w:val="CommentText"/>
      </w:pPr>
      <w:r>
        <w:rPr>
          <w:rStyle w:val="CommentReference"/>
        </w:rPr>
        <w:annotationRef/>
      </w:r>
      <w:r>
        <w:t>Or is always contingent and thus never fully instantiated? Never comprehensive in any instance, always in process</w:t>
      </w:r>
    </w:p>
    <w:p w14:paraId="2DCE70C9" w14:textId="77777777" w:rsidR="00F017FB" w:rsidRPr="00F017FB" w:rsidRDefault="00F017FB">
      <w:pPr>
        <w:pStyle w:val="CommentText"/>
      </w:pPr>
      <w:r>
        <w:rPr>
          <w:b/>
          <w:bCs/>
        </w:rPr>
        <w:t xml:space="preserve">**For DW** </w:t>
      </w:r>
      <w:r>
        <w:t>Is it about intelligibility (I can recognize it) or is it about its instability or mutability?</w:t>
      </w:r>
    </w:p>
  </w:comment>
  <w:comment w:id="58" w:author="Jacob Elias Aplaca" w:date="2020-09-09T10:24:00Z" w:initials="JEA">
    <w:p w14:paraId="4D785C0B" w14:textId="77777777" w:rsidR="0019461B" w:rsidRDefault="0019461B">
      <w:pPr>
        <w:pStyle w:val="CommentText"/>
      </w:pPr>
      <w:r>
        <w:rPr>
          <w:rStyle w:val="CommentReference"/>
        </w:rPr>
        <w:annotationRef/>
      </w:r>
      <w:r w:rsidR="0088235E">
        <w:t>I think you should mention touch earlier in the close reading.</w:t>
      </w:r>
    </w:p>
    <w:p w14:paraId="1D6FF608" w14:textId="77777777" w:rsidR="0088235E" w:rsidRDefault="0088235E">
      <w:pPr>
        <w:pStyle w:val="CommentText"/>
      </w:pPr>
    </w:p>
    <w:p w14:paraId="6B3E47D4" w14:textId="77777777" w:rsidR="0088235E" w:rsidRDefault="0088235E">
      <w:pPr>
        <w:pStyle w:val="CommentText"/>
      </w:pPr>
      <w:r>
        <w:t>Also, how does clicking-as-touching differ from page-turning-as-touching. Is there something specific about clicking that establishes this distance?</w:t>
      </w:r>
    </w:p>
  </w:comment>
  <w:comment w:id="60" w:author="Jacob Elias Aplaca" w:date="2020-09-09T10:26:00Z" w:initials="JEA">
    <w:p w14:paraId="204D8AD8" w14:textId="77777777" w:rsidR="0088235E" w:rsidRDefault="0088235E">
      <w:pPr>
        <w:pStyle w:val="CommentText"/>
      </w:pPr>
      <w:r>
        <w:rPr>
          <w:rStyle w:val="CommentReference"/>
        </w:rPr>
        <w:annotationRef/>
      </w:r>
      <w:r>
        <w:t>Expand a bit. I am not sure I know exactly what you mean here.</w:t>
      </w:r>
    </w:p>
  </w:comment>
  <w:comment w:id="59" w:author="Sophie Riemenschneider" w:date="2020-09-09T15:03:00Z" w:initials="SR">
    <w:p w14:paraId="4F566F53" w14:textId="77777777" w:rsidR="00962F46" w:rsidRDefault="00962F46">
      <w:pPr>
        <w:pStyle w:val="CommentText"/>
      </w:pPr>
      <w:r>
        <w:rPr>
          <w:rStyle w:val="CommentReference"/>
        </w:rPr>
        <w:annotationRef/>
      </w:r>
      <w:r>
        <w:t>Great</w:t>
      </w:r>
    </w:p>
  </w:comment>
  <w:comment w:id="61" w:author="S. Schwartz" w:date="2020-09-09T11:50:00Z" w:initials="SRS">
    <w:p w14:paraId="0BECA7F5" w14:textId="77777777" w:rsidR="00F017FB" w:rsidRDefault="00F017FB">
      <w:pPr>
        <w:pStyle w:val="CommentText"/>
      </w:pPr>
      <w:r>
        <w:rPr>
          <w:rStyle w:val="CommentReference"/>
        </w:rPr>
        <w:annotationRef/>
      </w:r>
      <w:r>
        <w:t>This is really interesting. I think elaborating what you mean by “removal” would address my question above. It seems like you’re getting at distance and remove (which is where you situate your theorization), so rather than my alternate ideas above, say more about the removal here?</w:t>
      </w:r>
    </w:p>
  </w:comment>
  <w:comment w:id="68" w:author="Sophie Riemenschneider" w:date="2020-09-09T15:04:00Z" w:initials="SR">
    <w:p w14:paraId="62A9287C" w14:textId="77777777" w:rsidR="00962F46" w:rsidRDefault="00962F46">
      <w:pPr>
        <w:pStyle w:val="CommentText"/>
      </w:pPr>
      <w:r>
        <w:rPr>
          <w:rStyle w:val="CommentReference"/>
        </w:rPr>
        <w:annotationRef/>
      </w:r>
      <w:r>
        <w:t xml:space="preserve">Even though your argument here is about the primacy of touch, the examples you’re giving have to do with the lack/difficulty of touch. It’s super interesting, but I’d like that to be explored more/addressed more explicitly! I want more of it! </w:t>
      </w:r>
    </w:p>
  </w:comment>
  <w:comment w:id="69" w:author="S. Schwartz" w:date="2020-09-09T11:54:00Z" w:initials="SRS">
    <w:p w14:paraId="38F03141" w14:textId="77777777" w:rsidR="00F017FB" w:rsidRDefault="00F017FB">
      <w:pPr>
        <w:pStyle w:val="CommentText"/>
      </w:pPr>
      <w:r>
        <w:rPr>
          <w:rStyle w:val="CommentReference"/>
        </w:rPr>
        <w:annotationRef/>
      </w:r>
      <w:r>
        <w:t>Such a great gloss! (And a well-chosen moment!)</w:t>
      </w:r>
    </w:p>
  </w:comment>
  <w:comment w:id="70" w:author="S. Schwartz" w:date="2020-09-09T11:54:00Z" w:initials="SRS">
    <w:p w14:paraId="3DDBDD74" w14:textId="77777777" w:rsidR="00F017FB" w:rsidRDefault="00F017FB">
      <w:pPr>
        <w:pStyle w:val="CommentText"/>
      </w:pPr>
      <w:r>
        <w:rPr>
          <w:rStyle w:val="CommentReference"/>
        </w:rPr>
        <w:annotationRef/>
      </w:r>
      <w:r>
        <w:t>Another great gloss!</w:t>
      </w:r>
    </w:p>
  </w:comment>
  <w:comment w:id="71" w:author="S. Schwartz" w:date="2020-09-09T11:55:00Z" w:initials="SRS">
    <w:p w14:paraId="355829C9" w14:textId="77777777" w:rsidR="00F017FB" w:rsidRDefault="00F017FB">
      <w:pPr>
        <w:pStyle w:val="CommentText"/>
      </w:pPr>
      <w:r>
        <w:rPr>
          <w:rStyle w:val="CommentReference"/>
        </w:rPr>
        <w:annotationRef/>
      </w:r>
      <w:r>
        <w:t>This is great</w:t>
      </w:r>
    </w:p>
  </w:comment>
  <w:comment w:id="73" w:author="Sophie Riemenschneider" w:date="2020-09-09T15:05:00Z" w:initials="SR">
    <w:p w14:paraId="539099C1" w14:textId="77777777" w:rsidR="00962F46" w:rsidRDefault="00962F46">
      <w:pPr>
        <w:pStyle w:val="CommentText"/>
      </w:pPr>
      <w:r>
        <w:rPr>
          <w:rStyle w:val="CommentReference"/>
        </w:rPr>
        <w:annotationRef/>
      </w:r>
      <w:r>
        <w:t xml:space="preserve">This is what I wanted in my last comment. So good! But maybe signpost before this to give more of a lead up to this moment? </w:t>
      </w:r>
    </w:p>
  </w:comment>
  <w:comment w:id="74" w:author="S. Schwartz" w:date="2020-09-09T11:56:00Z" w:initials="SRS">
    <w:p w14:paraId="66319F78" w14:textId="77777777" w:rsidR="00F017FB" w:rsidRDefault="00F017FB">
      <w:pPr>
        <w:pStyle w:val="CommentText"/>
      </w:pPr>
      <w:r>
        <w:rPr>
          <w:rStyle w:val="CommentReference"/>
        </w:rPr>
        <w:annotationRef/>
      </w:r>
      <w:r>
        <w:t>I want to hear more about the relationship between touch and grasp. I think this is another moment like the “removal” above. Fleshing out those distinctions will really make the theoretical work you’re doing 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EC23EF3" w15:done="0"/>
  <w15:commentEx w15:paraId="075B6BFF" w15:done="0"/>
  <w15:commentEx w15:paraId="0A5E1052" w15:done="0"/>
  <w15:commentEx w15:paraId="3295C790" w15:done="0"/>
  <w15:commentEx w15:paraId="56DD254E" w15:done="0"/>
  <w15:commentEx w15:paraId="2C7DA73A" w15:done="0"/>
  <w15:commentEx w15:paraId="322A1149" w15:done="0"/>
  <w15:commentEx w15:paraId="20E7654D" w15:done="0"/>
  <w15:commentEx w15:paraId="66629581" w15:done="0"/>
  <w15:commentEx w15:paraId="7B4FD2A5" w15:done="0"/>
  <w15:commentEx w15:paraId="7EE68D33" w15:done="0"/>
  <w15:commentEx w15:paraId="12E5F69D" w15:done="0"/>
  <w15:commentEx w15:paraId="6BFFB087" w15:done="0"/>
  <w15:commentEx w15:paraId="7F53850E" w15:done="0"/>
  <w15:commentEx w15:paraId="1949FA40" w15:done="0"/>
  <w15:commentEx w15:paraId="082E6028" w15:done="0"/>
  <w15:commentEx w15:paraId="6BFF0A07" w15:done="0"/>
  <w15:commentEx w15:paraId="0022CD30" w15:done="0"/>
  <w15:commentEx w15:paraId="10CC45CA" w15:done="0"/>
  <w15:commentEx w15:paraId="24B9EE03" w15:done="0"/>
  <w15:commentEx w15:paraId="1F43B319" w15:done="0"/>
  <w15:commentEx w15:paraId="2AB7D25E" w15:done="0"/>
  <w15:commentEx w15:paraId="787B1068" w15:done="0"/>
  <w15:commentEx w15:paraId="3FF05CBA" w15:done="0"/>
  <w15:commentEx w15:paraId="159E232C" w15:done="0"/>
  <w15:commentEx w15:paraId="61B3D201" w15:done="0"/>
  <w15:commentEx w15:paraId="2DCE70C9" w15:done="0"/>
  <w15:commentEx w15:paraId="6B3E47D4" w15:done="0"/>
  <w15:commentEx w15:paraId="204D8AD8" w15:done="0"/>
  <w15:commentEx w15:paraId="4F566F53" w15:done="0"/>
  <w15:commentEx w15:paraId="0BECA7F5" w15:done="0"/>
  <w15:commentEx w15:paraId="62A9287C" w15:done="0"/>
  <w15:commentEx w15:paraId="38F03141" w15:done="0"/>
  <w15:commentEx w15:paraId="3DDBDD74" w15:done="0"/>
  <w15:commentEx w15:paraId="355829C9" w15:done="0"/>
  <w15:commentEx w15:paraId="539099C1" w15:done="0"/>
  <w15:commentEx w15:paraId="66319F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3AD9" w16cex:dateUtc="2020-09-09T15:28:00Z"/>
  <w16cex:commentExtensible w16cex:durableId="23033AF5" w16cex:dateUtc="2020-09-09T15:28:00Z"/>
  <w16cex:commentExtensible w16cex:durableId="23033BA5" w16cex:dateUtc="2020-09-09T15:31:00Z"/>
  <w16cex:commentExtensible w16cex:durableId="23036AEB" w16cex:dateUtc="2020-09-09T18:53:00Z"/>
  <w16cex:commentExtensible w16cex:durableId="23036B50" w16cex:dateUtc="2020-09-09T18:55:00Z"/>
  <w16cex:commentExtensible w16cex:durableId="23036B7B" w16cex:dateUtc="2020-09-09T18:55:00Z"/>
  <w16cex:commentExtensible w16cex:durableId="2308ED26" w16cex:dateUtc="2020-09-09T15:36:00Z"/>
  <w16cex:commentExtensible w16cex:durableId="23033CD7" w16cex:dateUtc="2020-09-09T15:36:00Z"/>
  <w16cex:commentExtensible w16cex:durableId="2308ED9B" w16cex:dateUtc="2020-09-09T18:57:00Z"/>
  <w16cex:commentExtensible w16cex:durableId="2308ED65" w16cex:dateUtc="2020-09-09T15:37:00Z"/>
  <w16cex:commentExtensible w16cex:durableId="23036BF0" w16cex:dateUtc="2020-09-09T18:57:00Z"/>
  <w16cex:commentExtensible w16cex:durableId="23036C0B" w16cex:dateUtc="2020-09-09T18:58:00Z"/>
  <w16cex:commentExtensible w16cex:durableId="23033D6D" w16cex:dateUtc="2020-09-09T15:39:00Z"/>
  <w16cex:commentExtensible w16cex:durableId="23036C40" w16cex:dateUtc="2020-09-09T18:59:00Z"/>
  <w16cex:commentExtensible w16cex:durableId="23033E1C" w16cex:dateUtc="2020-09-09T15:42:00Z"/>
  <w16cex:commentExtensible w16cex:durableId="23036C9F" w16cex:dateUtc="2020-09-09T19:00:00Z"/>
  <w16cex:commentExtensible w16cex:durableId="230341F8" w16cex:dateUtc="2020-09-09T15:58:00Z"/>
  <w16cex:commentExtensible w16cex:durableId="23033F0D" w16cex:dateUtc="2020-09-09T15:46:00Z"/>
  <w16cex:commentExtensible w16cex:durableId="23033F56" w16cex:dateUtc="2020-09-09T15:47:00Z"/>
  <w16cex:commentExtensible w16cex:durableId="23033F8B" w16cex:dateUtc="2020-09-09T15:48:00Z"/>
  <w16cex:commentExtensible w16cex:durableId="2308ED9C" w16cex:dateUtc="2020-09-09T19:03:00Z"/>
  <w16cex:commentExtensible w16cex:durableId="2308ED66" w16cex:dateUtc="2020-09-09T15:50:00Z"/>
  <w16cex:commentExtensible w16cex:durableId="23036D7C" w16cex:dateUtc="2020-09-09T19:04:00Z"/>
  <w16cex:commentExtensible w16cex:durableId="2308ED67" w16cex:dateUtc="2020-09-09T15:54:00Z"/>
  <w16cex:commentExtensible w16cex:durableId="23034112" w16cex:dateUtc="2020-09-09T15:54:00Z"/>
  <w16cex:commentExtensible w16cex:durableId="23034132" w16cex:dateUtc="2020-09-09T15:55:00Z"/>
  <w16cex:commentExtensible w16cex:durableId="23036DD7" w16cex:dateUtc="2020-09-09T19:05:00Z"/>
  <w16cex:commentExtensible w16cex:durableId="2303415C" w16cex:dateUtc="2020-09-09T15: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EC23EF3" w16cid:durableId="23033AD9"/>
  <w16cid:commentId w16cid:paraId="075B6BFF" w16cid:durableId="23033AF5"/>
  <w16cid:commentId w16cid:paraId="0A5E1052" w16cid:durableId="23033BA5"/>
  <w16cid:commentId w16cid:paraId="3295C790" w16cid:durableId="23036AEB"/>
  <w16cid:commentId w16cid:paraId="56DD254E" w16cid:durableId="23036B50"/>
  <w16cid:commentId w16cid:paraId="2C7DA73A" w16cid:durableId="23036B7B"/>
  <w16cid:commentId w16cid:paraId="322A1149" w16cid:durableId="230324DD"/>
  <w16cid:commentId w16cid:paraId="20E7654D" w16cid:durableId="2308ED9A"/>
  <w16cid:commentId w16cid:paraId="66629581" w16cid:durableId="2308ED26"/>
  <w16cid:commentId w16cid:paraId="7B4FD2A5" w16cid:durableId="23033CD7"/>
  <w16cid:commentId w16cid:paraId="7EE68D33" w16cid:durableId="2303257A"/>
  <w16cid:commentId w16cid:paraId="12E5F69D" w16cid:durableId="2308ED9B"/>
  <w16cid:commentId w16cid:paraId="6BFFB087" w16cid:durableId="2308ED65"/>
  <w16cid:commentId w16cid:paraId="7F53850E" w16cid:durableId="23036BF0"/>
  <w16cid:commentId w16cid:paraId="1949FA40" w16cid:durableId="2303263C"/>
  <w16cid:commentId w16cid:paraId="082E6028" w16cid:durableId="23036C0B"/>
  <w16cid:commentId w16cid:paraId="6BFF0A07" w16cid:durableId="23033D6D"/>
  <w16cid:commentId w16cid:paraId="0022CD30" w16cid:durableId="23036C40"/>
  <w16cid:commentId w16cid:paraId="10CC45CA" w16cid:durableId="23033E1C"/>
  <w16cid:commentId w16cid:paraId="24B9EE03" w16cid:durableId="23036C9F"/>
  <w16cid:commentId w16cid:paraId="1F43B319" w16cid:durableId="230341F8"/>
  <w16cid:commentId w16cid:paraId="2AB7D25E" w16cid:durableId="2308ED1E"/>
  <w16cid:commentId w16cid:paraId="787B1068" w16cid:durableId="23033F0D"/>
  <w16cid:commentId w16cid:paraId="3FF05CBA" w16cid:durableId="23032C4B"/>
  <w16cid:commentId w16cid:paraId="159E232C" w16cid:durableId="23033F56"/>
  <w16cid:commentId w16cid:paraId="61B3D201" w16cid:durableId="2308ED1F"/>
  <w16cid:commentId w16cid:paraId="2DCE70C9" w16cid:durableId="23033F8B"/>
  <w16cid:commentId w16cid:paraId="6B3E47D4" w16cid:durableId="23032BDB"/>
  <w16cid:commentId w16cid:paraId="204D8AD8" w16cid:durableId="23032C6E"/>
  <w16cid:commentId w16cid:paraId="4F566F53" w16cid:durableId="2308ED9C"/>
  <w16cid:commentId w16cid:paraId="0BECA7F5" w16cid:durableId="2308ED66"/>
  <w16cid:commentId w16cid:paraId="62A9287C" w16cid:durableId="23036D7C"/>
  <w16cid:commentId w16cid:paraId="38F03141" w16cid:durableId="2308ED67"/>
  <w16cid:commentId w16cid:paraId="3DDBDD74" w16cid:durableId="23034112"/>
  <w16cid:commentId w16cid:paraId="355829C9" w16cid:durableId="23034132"/>
  <w16cid:commentId w16cid:paraId="539099C1" w16cid:durableId="23036DD7"/>
  <w16cid:commentId w16cid:paraId="66319F78" w16cid:durableId="230341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6C0A1B" w14:textId="77777777" w:rsidR="0006164F" w:rsidRDefault="0006164F">
      <w:pPr>
        <w:spacing w:after="0"/>
      </w:pPr>
      <w:r>
        <w:separator/>
      </w:r>
    </w:p>
  </w:endnote>
  <w:endnote w:type="continuationSeparator" w:id="0">
    <w:p w14:paraId="73BEDA00" w14:textId="77777777" w:rsidR="0006164F" w:rsidRDefault="0006164F">
      <w:pPr>
        <w:spacing w:after="0"/>
      </w:pPr>
      <w:r>
        <w:continuationSeparator/>
      </w:r>
    </w:p>
  </w:endnote>
  <w:endnote w:type="continuationNotice" w:id="1">
    <w:p w14:paraId="47D2C681" w14:textId="77777777" w:rsidR="0006164F" w:rsidRDefault="0006164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38" w:author="Filipa  Calado" w:date="2020-09-13T19:09:00Z"/>
  <w:sdt>
    <w:sdtPr>
      <w:rPr>
        <w:rStyle w:val="PageNumber"/>
      </w:rPr>
      <w:id w:val="226120811"/>
      <w:docPartObj>
        <w:docPartGallery w:val="Page Numbers (Bottom of Page)"/>
        <w:docPartUnique/>
      </w:docPartObj>
    </w:sdtPr>
    <w:sdtEndPr>
      <w:rPr>
        <w:rStyle w:val="PageNumber"/>
      </w:rPr>
    </w:sdtEndPr>
    <w:sdtContent>
      <w:customXmlInsRangeEnd w:id="138"/>
      <w:p w14:paraId="752ADF18" w14:textId="77777777" w:rsidR="009A18DE" w:rsidRDefault="009A18DE" w:rsidP="00273C1F">
        <w:pPr>
          <w:pStyle w:val="Footer"/>
          <w:framePr w:wrap="none" w:vAnchor="text" w:hAnchor="margin" w:xAlign="right" w:y="1"/>
          <w:rPr>
            <w:ins w:id="139" w:author="Filipa  Calado" w:date="2020-09-13T19:09:00Z"/>
            <w:rStyle w:val="PageNumber"/>
          </w:rPr>
        </w:pPr>
        <w:ins w:id="140" w:author="Filipa  Calado" w:date="2020-09-13T19:09:00Z">
          <w:r>
            <w:rPr>
              <w:rStyle w:val="PageNumber"/>
            </w:rPr>
            <w:fldChar w:fldCharType="begin"/>
          </w:r>
          <w:r>
            <w:rPr>
              <w:rStyle w:val="PageNumber"/>
            </w:rPr>
            <w:instrText xml:space="preserve"> PAGE </w:instrText>
          </w:r>
          <w:r>
            <w:rPr>
              <w:rStyle w:val="PageNumber"/>
            </w:rPr>
            <w:fldChar w:fldCharType="end"/>
          </w:r>
        </w:ins>
      </w:p>
      <w:customXmlInsRangeStart w:id="141" w:author="Filipa  Calado" w:date="2020-09-13T19:09:00Z"/>
    </w:sdtContent>
  </w:sdt>
  <w:customXmlInsRangeEnd w:id="141"/>
  <w:p w14:paraId="08BD8526" w14:textId="77777777" w:rsidR="009A18DE" w:rsidRDefault="009A18DE">
    <w:pPr>
      <w:pStyle w:val="Footer"/>
      <w:ind w:right="360"/>
      <w:pPrChange w:id="142" w:author="Filipa  Calado" w:date="2020-09-13T19:13: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43" w:author="Filipa  Calado" w:date="2020-09-13T19:09:00Z"/>
  <w:sdt>
    <w:sdtPr>
      <w:rPr>
        <w:rStyle w:val="PageNumber"/>
      </w:rPr>
      <w:id w:val="-486862186"/>
      <w:docPartObj>
        <w:docPartGallery w:val="Page Numbers (Bottom of Page)"/>
        <w:docPartUnique/>
      </w:docPartObj>
    </w:sdtPr>
    <w:sdtEndPr>
      <w:rPr>
        <w:rStyle w:val="PageNumber"/>
      </w:rPr>
    </w:sdtEndPr>
    <w:sdtContent>
      <w:customXmlInsRangeEnd w:id="143"/>
      <w:p w14:paraId="2C4A5648" w14:textId="77777777" w:rsidR="009A18DE" w:rsidRDefault="009A18DE" w:rsidP="00273C1F">
        <w:pPr>
          <w:pStyle w:val="Footer"/>
          <w:framePr w:wrap="none" w:vAnchor="text" w:hAnchor="margin" w:xAlign="right" w:y="1"/>
          <w:rPr>
            <w:ins w:id="144" w:author="Filipa  Calado" w:date="2020-09-13T19:09:00Z"/>
            <w:rStyle w:val="PageNumber"/>
          </w:rPr>
        </w:pPr>
        <w:ins w:id="145" w:author="Filipa  Calado" w:date="2020-09-13T19:09:00Z">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ins>
      </w:p>
      <w:customXmlInsRangeStart w:id="146" w:author="Filipa  Calado" w:date="2020-09-13T19:09:00Z"/>
    </w:sdtContent>
  </w:sdt>
  <w:customXmlInsRangeEnd w:id="146"/>
  <w:p w14:paraId="3ADCD376" w14:textId="77777777" w:rsidR="009A18DE" w:rsidRDefault="009A18DE">
    <w:pPr>
      <w:pStyle w:val="Footer"/>
      <w:ind w:right="360"/>
      <w:pPrChange w:id="147" w:author="Filipa  Calado" w:date="2020-09-13T19:13:00Z">
        <w:pPr>
          <w:pStyle w:val="Footer"/>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CC5EE" w14:textId="77777777" w:rsidR="00990A56" w:rsidRDefault="00990A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284C4B" w14:textId="77777777" w:rsidR="0006164F" w:rsidRDefault="0006164F">
      <w:r>
        <w:separator/>
      </w:r>
    </w:p>
  </w:footnote>
  <w:footnote w:type="continuationSeparator" w:id="0">
    <w:p w14:paraId="714E2EF4" w14:textId="77777777" w:rsidR="0006164F" w:rsidRDefault="0006164F">
      <w:r>
        <w:continuationSeparator/>
      </w:r>
    </w:p>
  </w:footnote>
  <w:footnote w:type="continuationNotice" w:id="1">
    <w:p w14:paraId="5642F119" w14:textId="77777777" w:rsidR="0006164F" w:rsidRDefault="0006164F">
      <w:pPr>
        <w:spacing w:after="0"/>
      </w:pPr>
    </w:p>
  </w:footnote>
  <w:footnote w:id="2">
    <w:p w14:paraId="33E40AD9" w14:textId="77777777" w:rsidR="007F71C8" w:rsidRPr="006F3522" w:rsidRDefault="007F71C8" w:rsidP="007F71C8">
      <w:pPr>
        <w:pStyle w:val="FootnoteText"/>
        <w:spacing w:after="0"/>
        <w:rPr>
          <w:sz w:val="20"/>
          <w:szCs w:val="20"/>
        </w:rPr>
      </w:pPr>
      <w:r w:rsidRPr="006F3522">
        <w:rPr>
          <w:rStyle w:val="FootnoteReference"/>
          <w:sz w:val="20"/>
          <w:szCs w:val="20"/>
        </w:rPr>
        <w:footnoteRef/>
      </w:r>
      <w:r w:rsidRPr="006F3522">
        <w:rPr>
          <w:sz w:val="20"/>
          <w:szCs w:val="20"/>
        </w:rPr>
        <w:t xml:space="preserve"> By "access" I mean knowledge, the notion that we can exhaustively know the subject (queer subjects &amp; technology) beyond a cultural construction.</w:t>
      </w:r>
    </w:p>
  </w:footnote>
  <w:footnote w:id="3">
    <w:p w14:paraId="4E80F701" w14:textId="77777777" w:rsidR="007F71C8" w:rsidRPr="006F3522" w:rsidRDefault="007F71C8" w:rsidP="007F71C8">
      <w:pPr>
        <w:pStyle w:val="FootnoteText"/>
        <w:spacing w:after="0"/>
        <w:rPr>
          <w:sz w:val="20"/>
          <w:szCs w:val="20"/>
        </w:rPr>
      </w:pPr>
      <w:r w:rsidRPr="006F3522">
        <w:rPr>
          <w:rStyle w:val="FootnoteReference"/>
          <w:sz w:val="20"/>
          <w:szCs w:val="20"/>
        </w:rPr>
        <w:footnoteRef/>
      </w:r>
      <w:r w:rsidRPr="006F3522">
        <w:rPr>
          <w:sz w:val="20"/>
          <w:szCs w:val="20"/>
        </w:rPr>
        <w:t xml:space="preserve"> The root of the word digital, "</w:t>
      </w:r>
      <w:proofErr w:type="spellStart"/>
      <w:r w:rsidRPr="006F3522">
        <w:rPr>
          <w:sz w:val="20"/>
          <w:szCs w:val="20"/>
        </w:rPr>
        <w:t>digitus</w:t>
      </w:r>
      <w:proofErr w:type="spellEnd"/>
      <w:r w:rsidRPr="006F3522">
        <w:rPr>
          <w:sz w:val="20"/>
          <w:szCs w:val="20"/>
        </w:rPr>
        <w:t xml:space="preserve">," originally comes from the Latin word for finger or toe, and in electronic media, it refers to a counting system based on ten digits. Digital computation runs on numerical data called "bytes" which can take a value between 0 and 255, although computer language, at the most rudimentary level, is based on "bits," a binary counting system that represents the polarity (North or South, translated into 0 or 1) of magnetic traces on a hard drive. (and include quote from Sadie Plant's </w:t>
      </w:r>
      <w:r w:rsidRPr="006F3522">
        <w:rPr>
          <w:i/>
          <w:sz w:val="20"/>
          <w:szCs w:val="20"/>
        </w:rPr>
        <w:t>Zeroes and Ones</w:t>
      </w:r>
      <w:r w:rsidRPr="006F3522">
        <w:rPr>
          <w:sz w:val="20"/>
          <w:szCs w:val="20"/>
        </w:rPr>
        <w:t>)</w:t>
      </w:r>
    </w:p>
  </w:footnote>
  <w:footnote w:id="4">
    <w:p w14:paraId="4490C8D7" w14:textId="77777777" w:rsidR="007F71C8" w:rsidRPr="006F3522" w:rsidRDefault="007F71C8" w:rsidP="007F71C8">
      <w:pPr>
        <w:pStyle w:val="FootnoteText"/>
        <w:spacing w:after="0"/>
        <w:rPr>
          <w:sz w:val="20"/>
          <w:szCs w:val="20"/>
        </w:rPr>
      </w:pPr>
      <w:r w:rsidRPr="006F3522">
        <w:rPr>
          <w:rStyle w:val="FootnoteReference"/>
          <w:sz w:val="20"/>
          <w:szCs w:val="20"/>
        </w:rPr>
        <w:footnoteRef/>
      </w:r>
      <w:r w:rsidRPr="006F3522">
        <w:rPr>
          <w:sz w:val="20"/>
          <w:szCs w:val="20"/>
        </w:rPr>
        <w:t xml:space="preserve"> [to be expanded in depth later in the chapter] My approach toward data emphasizes the different levels of digital materiality, what Matt Kirschenbaum calls "formal" and "forensic" levels of materiality. The formal level is what can be seen and interacted with on a computer screen, such as the interface, icons, and windows. The forensic is the level of the nanoscale, what cannot be seen, which is the hard encoding and electronic activity in drives, circuits, and chips (Kirschenbaum, </w:t>
      </w:r>
      <w:r w:rsidRPr="006F3522">
        <w:rPr>
          <w:i/>
          <w:sz w:val="20"/>
          <w:szCs w:val="20"/>
        </w:rPr>
        <w:t>Mechanisms: New Media and the Forensic Imagination</w:t>
      </w:r>
      <w:r w:rsidRPr="006F3522">
        <w:rPr>
          <w:sz w:val="20"/>
          <w:szCs w:val="20"/>
        </w:rPr>
        <w:t xml:space="preserve"> 11).</w:t>
      </w:r>
    </w:p>
  </w:footnote>
  <w:footnote w:id="5">
    <w:p w14:paraId="0175B408" w14:textId="77777777" w:rsidR="007F71C8" w:rsidRPr="006F3522" w:rsidRDefault="007F71C8" w:rsidP="007F71C8">
      <w:pPr>
        <w:pStyle w:val="FootnoteText"/>
        <w:spacing w:after="0"/>
        <w:rPr>
          <w:sz w:val="20"/>
          <w:szCs w:val="20"/>
        </w:rPr>
      </w:pPr>
      <w:r w:rsidRPr="006F3522">
        <w:rPr>
          <w:rStyle w:val="FootnoteReference"/>
          <w:sz w:val="20"/>
          <w:szCs w:val="20"/>
        </w:rPr>
        <w:footnoteRef/>
      </w:r>
      <w:r w:rsidRPr="006F3522">
        <w:rPr>
          <w:sz w:val="20"/>
          <w:szCs w:val="20"/>
        </w:rPr>
        <w:t xml:space="preserve"> [to be expanded in depth later in the chapter] My understanding of Queer Subjectivity draws from Michel Foucault's theorizations of the </w:t>
      </w:r>
      <w:proofErr w:type="spellStart"/>
      <w:r w:rsidRPr="006F3522">
        <w:rPr>
          <w:sz w:val="20"/>
          <w:szCs w:val="20"/>
        </w:rPr>
        <w:t>constructedness</w:t>
      </w:r>
      <w:proofErr w:type="spellEnd"/>
      <w:r w:rsidRPr="006F3522">
        <w:rPr>
          <w:sz w:val="20"/>
          <w:szCs w:val="20"/>
        </w:rPr>
        <w:t xml:space="preserve"> of sexuality and Judith Butler's points about the incompleteness of subject formation. According to Foucault, "Sexuality must not be thought of as a kind of natural given which power tries to hold in check, or an </w:t>
      </w:r>
      <w:proofErr w:type="spellStart"/>
      <w:r w:rsidRPr="006F3522">
        <w:rPr>
          <w:sz w:val="20"/>
          <w:szCs w:val="20"/>
        </w:rPr>
        <w:t>an</w:t>
      </w:r>
      <w:proofErr w:type="spellEnd"/>
      <w:r w:rsidRPr="006F3522">
        <w:rPr>
          <w:sz w:val="20"/>
          <w:szCs w:val="20"/>
        </w:rPr>
        <w:t xml:space="preserve"> obscure domain which knowledge tries to gradually uncover. It is the name that can be given to a historical construct: not a furtive reality that is difficult to grasp, but a great surface network in which the stimulation of bodies, the intensification of pleasures, the incitement to discourse, the formation of special knowledges, the strengthening of controls and resistances, are linked to one another" (</w:t>
      </w:r>
      <w:r w:rsidRPr="006F3522">
        <w:rPr>
          <w:i/>
          <w:sz w:val="20"/>
          <w:szCs w:val="20"/>
        </w:rPr>
        <w:t>History of Sexuality, Vol. 1</w:t>
      </w:r>
      <w:r w:rsidRPr="006F3522">
        <w:rPr>
          <w:sz w:val="20"/>
          <w:szCs w:val="20"/>
        </w:rPr>
        <w:t xml:space="preserve"> 105-106). Butler asserts that "the impossibility of a full recognition, that is, of ever fully inhabiting the name by which one's social identity is inaugurated and mobilized, implies the instability and incompleteness of subject-formation" ("Critically Queer," 18). [this note needs to work harder to link Foucault &amp; Butler]</w:t>
      </w:r>
    </w:p>
  </w:footnote>
  <w:footnote w:id="6">
    <w:p w14:paraId="1B8834CE" w14:textId="77777777" w:rsidR="007F71C8" w:rsidRPr="006F3522" w:rsidRDefault="007F71C8" w:rsidP="007F71C8">
      <w:pPr>
        <w:pStyle w:val="FootnoteText"/>
        <w:spacing w:after="0"/>
        <w:rPr>
          <w:sz w:val="20"/>
          <w:szCs w:val="20"/>
        </w:rPr>
      </w:pPr>
      <w:r w:rsidRPr="006F3522">
        <w:rPr>
          <w:rStyle w:val="FootnoteReference"/>
          <w:sz w:val="20"/>
          <w:szCs w:val="20"/>
        </w:rPr>
        <w:footnoteRef/>
      </w:r>
      <w:r w:rsidRPr="006F3522">
        <w:rPr>
          <w:sz w:val="20"/>
          <w:szCs w:val="20"/>
        </w:rPr>
        <w:t xml:space="preserve"> [this footnote needs to be integrated to the main text?] José Esteban Muñoz defines queerness as "a structuring and educated mode of desiring that allows us to see and feel beyond the quagmire of the present… Queerness is a longing that propels us onward, beyond romances of the negative and toiling in the present. Queerness is that thing that lets us feel that this world is not enough, that indeed something is missing" (</w:t>
      </w:r>
      <w:r w:rsidRPr="006F3522">
        <w:rPr>
          <w:i/>
          <w:sz w:val="20"/>
          <w:szCs w:val="20"/>
        </w:rPr>
        <w:t>Cruising Utopia</w:t>
      </w:r>
      <w:r w:rsidRPr="006F3522">
        <w:rPr>
          <w:sz w:val="20"/>
          <w:szCs w:val="20"/>
        </w:rPr>
        <w:t xml:space="preserve"> 1). Muñoz here indicates an </w:t>
      </w:r>
      <w:proofErr w:type="spellStart"/>
      <w:r w:rsidRPr="006F3522">
        <w:rPr>
          <w:sz w:val="20"/>
          <w:szCs w:val="20"/>
        </w:rPr>
        <w:t>imminant</w:t>
      </w:r>
      <w:proofErr w:type="spellEnd"/>
      <w:r w:rsidRPr="006F3522">
        <w:rPr>
          <w:sz w:val="20"/>
          <w:szCs w:val="20"/>
        </w:rPr>
        <w:t xml:space="preserve"> quality about queerness, which is situated within the present. Because queerness is "not yet here," it calls for something else, for something that "allows us to see and feel beyond the quagmire of the present," opening a space for emergent affects. In other words, queerness expands a sensibility of feeling to include sensations beyond the immediate, the readily sensible.</w:t>
      </w:r>
    </w:p>
  </w:footnote>
  <w:footnote w:id="7">
    <w:p w14:paraId="535E8885" w14:textId="77777777" w:rsidR="007F71C8" w:rsidRPr="006F3522" w:rsidRDefault="007F71C8" w:rsidP="007F71C8">
      <w:pPr>
        <w:pStyle w:val="FootnoteText"/>
        <w:spacing w:after="0"/>
        <w:rPr>
          <w:sz w:val="20"/>
          <w:szCs w:val="20"/>
        </w:rPr>
      </w:pPr>
      <w:r w:rsidRPr="006F3522">
        <w:rPr>
          <w:rStyle w:val="FootnoteReference"/>
          <w:sz w:val="20"/>
          <w:szCs w:val="20"/>
        </w:rPr>
        <w:footnoteRef/>
      </w:r>
      <w:r w:rsidRPr="006F3522">
        <w:rPr>
          <w:sz w:val="20"/>
          <w:szCs w:val="20"/>
        </w:rPr>
        <w:t xml:space="preserve"> Data, at the fundamental level, is a series of optically invisible (but very physical) traces on a magnetized surface, which assume virtual form on the screen. Kirschenbaum explains that "a digital environment is an abstract projection supported and sustained by its capacity to propagate the illusion (or call it a working model) of immaterial behavior: identification without ambiguity, transmission without loss, repetition without originality" (</w:t>
      </w:r>
      <w:r w:rsidRPr="006F3522">
        <w:rPr>
          <w:i/>
          <w:sz w:val="20"/>
          <w:szCs w:val="20"/>
        </w:rPr>
        <w:t>Mechanisms: New Media and the Forensic Imagination</w:t>
      </w:r>
      <w:r w:rsidRPr="006F3522">
        <w:rPr>
          <w:sz w:val="20"/>
          <w:szCs w:val="20"/>
        </w:rPr>
        <w:t>, 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27" w:author="unmarked" w:date="2020-09-13T19:09:00Z"/>
  <w:sdt>
    <w:sdtPr>
      <w:rPr>
        <w:rStyle w:val="PageNumber"/>
      </w:rPr>
      <w:id w:val="-306938435"/>
      <w:docPartObj>
        <w:docPartGallery w:val="Page Numbers (Top of Page)"/>
        <w:docPartUnique/>
      </w:docPartObj>
    </w:sdtPr>
    <w:sdtEndPr>
      <w:rPr>
        <w:rStyle w:val="PageNumber"/>
      </w:rPr>
    </w:sdtEndPr>
    <w:sdtContent>
      <w:customXmlInsRangeEnd w:id="127"/>
      <w:p w14:paraId="661FBB24" w14:textId="77777777" w:rsidR="00287507" w:rsidRDefault="00287507" w:rsidP="00DB2281">
        <w:pPr>
          <w:pStyle w:val="Header"/>
          <w:framePr w:wrap="none" w:vAnchor="text" w:hAnchor="margin" w:xAlign="right" w:y="1"/>
          <w:rPr>
            <w:ins w:id="128" w:author="unmarked" w:date="2020-09-13T19:09:00Z"/>
            <w:rStyle w:val="PageNumber"/>
          </w:rPr>
        </w:pPr>
        <w:ins w:id="129" w:author="unmarked" w:date="2020-09-13T19:09:00Z">
          <w:r>
            <w:rPr>
              <w:rStyle w:val="PageNumber"/>
            </w:rPr>
            <w:fldChar w:fldCharType="begin"/>
          </w:r>
          <w:r>
            <w:rPr>
              <w:rStyle w:val="PageNumber"/>
            </w:rPr>
            <w:instrText xml:space="preserve"> PAGE </w:instrText>
          </w:r>
          <w:r>
            <w:rPr>
              <w:rStyle w:val="PageNumber"/>
            </w:rPr>
            <w:fldChar w:fldCharType="end"/>
          </w:r>
        </w:ins>
      </w:p>
      <w:customXmlInsRangeStart w:id="130" w:author="unmarked" w:date="2020-09-13T19:09:00Z"/>
    </w:sdtContent>
  </w:sdt>
  <w:customXmlInsRangeEnd w:id="130"/>
  <w:p w14:paraId="7D81E9B0" w14:textId="6A5B3781" w:rsidR="004D2208" w:rsidRDefault="004D2208">
    <w:pPr>
      <w:pStyle w:val="Header"/>
      <w:pPrChange w:id="131" w:author="Filipa  Calado" w:date="2020-09-13T19:13:00Z">
        <w:pPr>
          <w:pStyle w:val="Header"/>
          <w:ind w:right="360"/>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97F96" w14:textId="77777777" w:rsidR="00287507" w:rsidRDefault="00287507" w:rsidP="00DB2281">
    <w:pPr>
      <w:pStyle w:val="Header"/>
      <w:framePr w:wrap="none" w:vAnchor="text" w:hAnchor="margin" w:xAlign="right" w:y="1"/>
      <w:rPr>
        <w:ins w:id="132" w:author="unmarked" w:date="2020-09-13T19:09:00Z"/>
        <w:rStyle w:val="PageNumber"/>
      </w:rPr>
    </w:pPr>
    <w:proofErr w:type="spellStart"/>
    <w:ins w:id="133" w:author="unmarked" w:date="2020-09-13T19:09:00Z">
      <w:r>
        <w:rPr>
          <w:rStyle w:val="PageNumber"/>
        </w:rPr>
        <w:t>Calado</w:t>
      </w:r>
      <w:proofErr w:type="spellEnd"/>
      <w:r>
        <w:rPr>
          <w:rStyle w:val="PageNumber"/>
        </w:rPr>
        <w:t xml:space="preserve"> </w:t>
      </w:r>
    </w:ins>
    <w:customXmlInsRangeStart w:id="134" w:author="unmarked" w:date="2020-09-13T19:09:00Z"/>
    <w:sdt>
      <w:sdtPr>
        <w:rPr>
          <w:rStyle w:val="PageNumber"/>
        </w:rPr>
        <w:id w:val="560603332"/>
        <w:docPartObj>
          <w:docPartGallery w:val="Page Numbers (Top of Page)"/>
          <w:docPartUnique/>
        </w:docPartObj>
      </w:sdtPr>
      <w:sdtEndPr>
        <w:rPr>
          <w:rStyle w:val="PageNumber"/>
        </w:rPr>
      </w:sdtEndPr>
      <w:sdtContent>
        <w:customXmlInsRangeEnd w:id="134"/>
        <w:ins w:id="135" w:author="unmarked" w:date="2020-09-13T19:09:00Z">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ins>
        <w:customXmlInsRangeStart w:id="136" w:author="unmarked" w:date="2020-09-13T19:09:00Z"/>
      </w:sdtContent>
    </w:sdt>
    <w:customXmlInsRangeEnd w:id="136"/>
  </w:p>
  <w:p w14:paraId="03978740" w14:textId="4D8087F7" w:rsidR="004D2208" w:rsidRDefault="004D2208">
    <w:pPr>
      <w:pStyle w:val="Header"/>
      <w:pPrChange w:id="137" w:author="Filipa  Calado" w:date="2020-09-13T19:13:00Z">
        <w:pPr>
          <w:pStyle w:val="Header"/>
          <w:ind w:right="360"/>
        </w:pPr>
      </w:pPrChang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64506" w14:textId="77777777" w:rsidR="00990A56" w:rsidRDefault="00990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484321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D366793"/>
    <w:multiLevelType w:val="hybridMultilevel"/>
    <w:tmpl w:val="51F81332"/>
    <w:lvl w:ilvl="0" w:tplc="4738C0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C1AE401"/>
    <w:multiLevelType w:val="multilevel"/>
    <w:tmpl w:val="B4A6D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2D29461E"/>
    <w:multiLevelType w:val="hybridMultilevel"/>
    <w:tmpl w:val="0C30045C"/>
    <w:lvl w:ilvl="0" w:tplc="295C2A1E">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ophie Riemenschneider">
    <w15:presenceInfo w15:providerId="Windows Live" w15:userId="99be76d85f0450ff"/>
  </w15:person>
  <w15:person w15:author="Jacob Elias Aplaca">
    <w15:presenceInfo w15:providerId="AD" w15:userId="S::japlaca@gradcenter.cuny.edu::e35c8dfa-15e5-49c8-8491-482367a23c75"/>
  </w15:person>
  <w15:person w15:author="Filipa  Calado">
    <w15:presenceInfo w15:providerId="AD" w15:userId="S::fcalado@gradcenter.cuny.edu::7e54d5ea-d10d-4ced-8b8a-2c87b79f8ebd"/>
  </w15:person>
  <w15:person w15:author="Christina Quintana">
    <w15:presenceInfo w15:providerId="None" w15:userId="Christina Quint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0A4F"/>
    <w:rsid w:val="00011C8B"/>
    <w:rsid w:val="0006164F"/>
    <w:rsid w:val="000F10AF"/>
    <w:rsid w:val="000F7180"/>
    <w:rsid w:val="00104E8E"/>
    <w:rsid w:val="0019461B"/>
    <w:rsid w:val="001B4F80"/>
    <w:rsid w:val="001E78E4"/>
    <w:rsid w:val="002440F7"/>
    <w:rsid w:val="00287507"/>
    <w:rsid w:val="00290BA2"/>
    <w:rsid w:val="002A46AC"/>
    <w:rsid w:val="002A7C3A"/>
    <w:rsid w:val="002F4D78"/>
    <w:rsid w:val="003D76B0"/>
    <w:rsid w:val="003E6905"/>
    <w:rsid w:val="004015AF"/>
    <w:rsid w:val="00402F59"/>
    <w:rsid w:val="00424473"/>
    <w:rsid w:val="0045508E"/>
    <w:rsid w:val="00476EE5"/>
    <w:rsid w:val="00497BCA"/>
    <w:rsid w:val="004A7AAF"/>
    <w:rsid w:val="004B0914"/>
    <w:rsid w:val="004C4203"/>
    <w:rsid w:val="004D2208"/>
    <w:rsid w:val="004E29B3"/>
    <w:rsid w:val="00515552"/>
    <w:rsid w:val="00552A05"/>
    <w:rsid w:val="00581FBC"/>
    <w:rsid w:val="00586771"/>
    <w:rsid w:val="00590D07"/>
    <w:rsid w:val="005D257C"/>
    <w:rsid w:val="006162D3"/>
    <w:rsid w:val="0062385B"/>
    <w:rsid w:val="00626A88"/>
    <w:rsid w:val="00630396"/>
    <w:rsid w:val="0065073E"/>
    <w:rsid w:val="00677031"/>
    <w:rsid w:val="006C1E16"/>
    <w:rsid w:val="006E115A"/>
    <w:rsid w:val="006F3522"/>
    <w:rsid w:val="006F6E24"/>
    <w:rsid w:val="007015E3"/>
    <w:rsid w:val="00737FEA"/>
    <w:rsid w:val="00784D58"/>
    <w:rsid w:val="00795B7A"/>
    <w:rsid w:val="007C3666"/>
    <w:rsid w:val="007D215A"/>
    <w:rsid w:val="007E25FD"/>
    <w:rsid w:val="007F71C8"/>
    <w:rsid w:val="0081787E"/>
    <w:rsid w:val="00822408"/>
    <w:rsid w:val="0088235E"/>
    <w:rsid w:val="0088581D"/>
    <w:rsid w:val="008D6863"/>
    <w:rsid w:val="00902EA4"/>
    <w:rsid w:val="0094034E"/>
    <w:rsid w:val="0095153E"/>
    <w:rsid w:val="00962F46"/>
    <w:rsid w:val="009852D0"/>
    <w:rsid w:val="00990A56"/>
    <w:rsid w:val="009A18DE"/>
    <w:rsid w:val="009D0B00"/>
    <w:rsid w:val="00A1138E"/>
    <w:rsid w:val="00A11DA8"/>
    <w:rsid w:val="00A16E58"/>
    <w:rsid w:val="00AB10F0"/>
    <w:rsid w:val="00AD3ABE"/>
    <w:rsid w:val="00AD6252"/>
    <w:rsid w:val="00B03372"/>
    <w:rsid w:val="00B11BAE"/>
    <w:rsid w:val="00B27D17"/>
    <w:rsid w:val="00B86B75"/>
    <w:rsid w:val="00BB5343"/>
    <w:rsid w:val="00BC48D5"/>
    <w:rsid w:val="00BE291E"/>
    <w:rsid w:val="00C36279"/>
    <w:rsid w:val="00C65B5F"/>
    <w:rsid w:val="00CA7DD6"/>
    <w:rsid w:val="00CC4D0D"/>
    <w:rsid w:val="00D14700"/>
    <w:rsid w:val="00D21A7C"/>
    <w:rsid w:val="00D86873"/>
    <w:rsid w:val="00D92700"/>
    <w:rsid w:val="00DA08AE"/>
    <w:rsid w:val="00DC2DF2"/>
    <w:rsid w:val="00DC4168"/>
    <w:rsid w:val="00E315A3"/>
    <w:rsid w:val="00E36FC5"/>
    <w:rsid w:val="00E506B3"/>
    <w:rsid w:val="00E54E66"/>
    <w:rsid w:val="00EC046F"/>
    <w:rsid w:val="00F017FB"/>
    <w:rsid w:val="00F2780B"/>
    <w:rsid w:val="00F52AD5"/>
    <w:rsid w:val="00F91C7E"/>
    <w:rsid w:val="00FA1753"/>
    <w:rsid w:val="00FB63C6"/>
    <w:rsid w:val="00FF560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17294"/>
  <w15:docId w15:val="{9B032C92-071B-074E-A710-F37421938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unhideWhenUsed/>
    <w:rsid w:val="009A18DE"/>
    <w:pPr>
      <w:tabs>
        <w:tab w:val="center" w:pos="4680"/>
        <w:tab w:val="right" w:pos="9360"/>
      </w:tabs>
      <w:spacing w:after="0"/>
    </w:pPr>
  </w:style>
  <w:style w:type="character" w:customStyle="1" w:styleId="FooterChar">
    <w:name w:val="Footer Char"/>
    <w:basedOn w:val="DefaultParagraphFont"/>
    <w:link w:val="Footer"/>
    <w:rsid w:val="009A18DE"/>
  </w:style>
  <w:style w:type="character" w:styleId="PageNumber">
    <w:name w:val="page number"/>
    <w:basedOn w:val="DefaultParagraphFont"/>
    <w:semiHidden/>
    <w:unhideWhenUsed/>
    <w:rsid w:val="009A18DE"/>
  </w:style>
  <w:style w:type="character" w:customStyle="1" w:styleId="SectionNumber">
    <w:name w:val="Section Number"/>
    <w:basedOn w:val="CaptionChar"/>
    <w:rsid w:val="004D2208"/>
  </w:style>
  <w:style w:type="paragraph" w:styleId="Header">
    <w:name w:val="header"/>
    <w:basedOn w:val="Normal"/>
    <w:link w:val="HeaderChar"/>
    <w:unhideWhenUsed/>
    <w:rsid w:val="004D2208"/>
    <w:pPr>
      <w:tabs>
        <w:tab w:val="center" w:pos="4680"/>
        <w:tab w:val="right" w:pos="9360"/>
      </w:tabs>
      <w:spacing w:after="0"/>
    </w:pPr>
  </w:style>
  <w:style w:type="character" w:customStyle="1" w:styleId="HeaderChar">
    <w:name w:val="Header Char"/>
    <w:basedOn w:val="DefaultParagraphFont"/>
    <w:link w:val="Header"/>
    <w:rsid w:val="004D2208"/>
  </w:style>
  <w:style w:type="character" w:styleId="UnresolvedMention">
    <w:name w:val="Unresolved Mention"/>
    <w:basedOn w:val="DefaultParagraphFont"/>
    <w:uiPriority w:val="99"/>
    <w:semiHidden/>
    <w:unhideWhenUsed/>
    <w:rsid w:val="004D2208"/>
    <w:rPr>
      <w:color w:val="605E5C"/>
      <w:shd w:val="clear" w:color="auto" w:fill="E1DFDD"/>
    </w:rPr>
  </w:style>
  <w:style w:type="paragraph" w:styleId="BalloonText">
    <w:name w:val="Balloon Text"/>
    <w:basedOn w:val="Normal"/>
    <w:link w:val="BalloonTextChar"/>
    <w:semiHidden/>
    <w:unhideWhenUsed/>
    <w:rsid w:val="004D220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D2208"/>
    <w:rPr>
      <w:rFonts w:ascii="Times New Roman" w:hAnsi="Times New Roman" w:cs="Times New Roman"/>
      <w:sz w:val="18"/>
      <w:szCs w:val="18"/>
    </w:rPr>
  </w:style>
  <w:style w:type="character" w:styleId="CommentReference">
    <w:name w:val="annotation reference"/>
    <w:basedOn w:val="DefaultParagraphFont"/>
    <w:semiHidden/>
    <w:unhideWhenUsed/>
    <w:rsid w:val="0062385B"/>
    <w:rPr>
      <w:sz w:val="16"/>
      <w:szCs w:val="16"/>
    </w:rPr>
  </w:style>
  <w:style w:type="paragraph" w:styleId="CommentText">
    <w:name w:val="annotation text"/>
    <w:basedOn w:val="Normal"/>
    <w:link w:val="CommentTextChar"/>
    <w:semiHidden/>
    <w:unhideWhenUsed/>
    <w:rsid w:val="0062385B"/>
    <w:rPr>
      <w:sz w:val="20"/>
      <w:szCs w:val="20"/>
    </w:rPr>
  </w:style>
  <w:style w:type="character" w:customStyle="1" w:styleId="CommentTextChar">
    <w:name w:val="Comment Text Char"/>
    <w:basedOn w:val="DefaultParagraphFont"/>
    <w:link w:val="CommentText"/>
    <w:semiHidden/>
    <w:rsid w:val="004D2208"/>
    <w:rPr>
      <w:sz w:val="20"/>
      <w:szCs w:val="20"/>
    </w:rPr>
  </w:style>
  <w:style w:type="paragraph" w:styleId="CommentSubject">
    <w:name w:val="annotation subject"/>
    <w:basedOn w:val="CommentText"/>
    <w:next w:val="CommentText"/>
    <w:link w:val="CommentSubjectChar"/>
    <w:semiHidden/>
    <w:unhideWhenUsed/>
    <w:rsid w:val="0062385B"/>
    <w:rPr>
      <w:b/>
      <w:bCs/>
    </w:rPr>
  </w:style>
  <w:style w:type="character" w:customStyle="1" w:styleId="CommentSubjectChar">
    <w:name w:val="Comment Subject Char"/>
    <w:basedOn w:val="CommentTextChar"/>
    <w:link w:val="CommentSubject"/>
    <w:semiHidden/>
    <w:rsid w:val="004D2208"/>
    <w:rPr>
      <w:b/>
      <w:bCs/>
      <w:sz w:val="20"/>
      <w:szCs w:val="20"/>
    </w:rPr>
  </w:style>
  <w:style w:type="character" w:styleId="FollowedHyperlink">
    <w:name w:val="FollowedHyperlink"/>
    <w:basedOn w:val="DefaultParagraphFont"/>
    <w:semiHidden/>
    <w:unhideWhenUsed/>
    <w:rsid w:val="004D2208"/>
    <w:rPr>
      <w:color w:val="800080" w:themeColor="followedHyperlink"/>
      <w:u w:val="single"/>
    </w:rPr>
  </w:style>
  <w:style w:type="character" w:customStyle="1" w:styleId="UnresolvedMention1">
    <w:name w:val="Unresolved Mention1"/>
    <w:basedOn w:val="DefaultParagraphFont"/>
    <w:uiPriority w:val="99"/>
    <w:semiHidden/>
    <w:unhideWhenUsed/>
    <w:rsid w:val="0062385B"/>
    <w:rPr>
      <w:color w:val="605E5C"/>
      <w:shd w:val="clear" w:color="auto" w:fill="E1DFDD"/>
    </w:rPr>
  </w:style>
  <w:style w:type="paragraph" w:styleId="Revision">
    <w:name w:val="Revision"/>
    <w:hidden/>
    <w:semiHidden/>
    <w:rsid w:val="00990A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7.png"/><Relationship Id="rId42" Type="http://schemas.openxmlformats.org/officeDocument/2006/relationships/customXml" Target="ink/ink12.xml"/><Relationship Id="rId63" Type="http://schemas.openxmlformats.org/officeDocument/2006/relationships/image" Target="media/image26.png"/><Relationship Id="rId84" Type="http://schemas.openxmlformats.org/officeDocument/2006/relationships/customXml" Target="ink/ink33.xml"/><Relationship Id="rId138" Type="http://schemas.openxmlformats.org/officeDocument/2006/relationships/image" Target="media/image63.png"/><Relationship Id="rId159" Type="http://schemas.openxmlformats.org/officeDocument/2006/relationships/customXml" Target="ink/ink70.xml"/><Relationship Id="rId170" Type="http://schemas.openxmlformats.org/officeDocument/2006/relationships/footer" Target="footer2.xml"/><Relationship Id="rId107" Type="http://schemas.openxmlformats.org/officeDocument/2006/relationships/image" Target="media/image48.png"/><Relationship Id="rId32" Type="http://schemas.openxmlformats.org/officeDocument/2006/relationships/customXml" Target="ink/ink7.xml"/><Relationship Id="rId53" Type="http://schemas.openxmlformats.org/officeDocument/2006/relationships/image" Target="media/image21.png"/><Relationship Id="rId74" Type="http://schemas.openxmlformats.org/officeDocument/2006/relationships/customXml" Target="ink/ink28.xml"/><Relationship Id="rId128" Type="http://schemas.openxmlformats.org/officeDocument/2006/relationships/image" Target="media/image58.png"/><Relationship Id="rId149" Type="http://schemas.openxmlformats.org/officeDocument/2006/relationships/customXml" Target="ink/ink65.xml"/><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74.png"/><Relationship Id="rId22" Type="http://schemas.openxmlformats.org/officeDocument/2006/relationships/customXml" Target="ink/ink4.xml"/><Relationship Id="rId43" Type="http://schemas.openxmlformats.org/officeDocument/2006/relationships/image" Target="media/image16.png"/><Relationship Id="rId64" Type="http://schemas.openxmlformats.org/officeDocument/2006/relationships/customXml" Target="ink/ink23.xml"/><Relationship Id="rId118" Type="http://schemas.openxmlformats.org/officeDocument/2006/relationships/image" Target="media/image1.gif"/><Relationship Id="rId139" Type="http://schemas.openxmlformats.org/officeDocument/2006/relationships/customXml" Target="ink/ink60.xml"/><Relationship Id="rId85" Type="http://schemas.openxmlformats.org/officeDocument/2006/relationships/image" Target="media/image37.png"/><Relationship Id="rId150" Type="http://schemas.openxmlformats.org/officeDocument/2006/relationships/image" Target="media/image69.png"/><Relationship Id="rId171"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customXml" Target="ink/ink10.xm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customXml" Target="ink/ink45.xml"/><Relationship Id="rId124" Type="http://schemas.openxmlformats.org/officeDocument/2006/relationships/image" Target="media/image56.png"/><Relationship Id="rId129" Type="http://schemas.openxmlformats.org/officeDocument/2006/relationships/customXml" Target="ink/ink55.xml"/><Relationship Id="rId54" Type="http://schemas.openxmlformats.org/officeDocument/2006/relationships/customXml" Target="ink/ink18.xml"/><Relationship Id="rId70" Type="http://schemas.openxmlformats.org/officeDocument/2006/relationships/customXml" Target="ink/ink26.xml"/><Relationship Id="rId75" Type="http://schemas.openxmlformats.org/officeDocument/2006/relationships/image" Target="media/image32.png"/><Relationship Id="rId91" Type="http://schemas.openxmlformats.org/officeDocument/2006/relationships/image" Target="media/image40.png"/><Relationship Id="rId96" Type="http://schemas.openxmlformats.org/officeDocument/2006/relationships/customXml" Target="ink/ink39.xml"/><Relationship Id="rId140" Type="http://schemas.openxmlformats.org/officeDocument/2006/relationships/image" Target="media/image64.png"/><Relationship Id="rId145" Type="http://schemas.openxmlformats.org/officeDocument/2006/relationships/customXml" Target="ink/ink63.xml"/><Relationship Id="rId161" Type="http://schemas.openxmlformats.org/officeDocument/2006/relationships/customXml" Target="ink/ink71.xml"/><Relationship Id="rId16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customXml" Target="ink/ink5.xml"/><Relationship Id="rId49" Type="http://schemas.openxmlformats.org/officeDocument/2006/relationships/image" Target="media/image19.png"/><Relationship Id="rId114" Type="http://schemas.openxmlformats.org/officeDocument/2006/relationships/customXml" Target="ink/ink48.xml"/><Relationship Id="rId119" Type="http://schemas.openxmlformats.org/officeDocument/2006/relationships/customXml" Target="ink/ink50.xml"/><Relationship Id="rId44" Type="http://schemas.openxmlformats.org/officeDocument/2006/relationships/customXml" Target="ink/ink13.xml"/><Relationship Id="rId60" Type="http://schemas.openxmlformats.org/officeDocument/2006/relationships/customXml" Target="ink/ink21.xml"/><Relationship Id="rId65" Type="http://schemas.openxmlformats.org/officeDocument/2006/relationships/image" Target="media/image27.png"/><Relationship Id="rId81" Type="http://schemas.openxmlformats.org/officeDocument/2006/relationships/image" Target="media/image35.png"/><Relationship Id="rId86" Type="http://schemas.openxmlformats.org/officeDocument/2006/relationships/customXml" Target="ink/ink34.xml"/><Relationship Id="rId130" Type="http://schemas.openxmlformats.org/officeDocument/2006/relationships/image" Target="media/image59.png"/><Relationship Id="rId135" Type="http://schemas.openxmlformats.org/officeDocument/2006/relationships/customXml" Target="ink/ink58.xml"/><Relationship Id="rId151" Type="http://schemas.openxmlformats.org/officeDocument/2006/relationships/customXml" Target="ink/ink66.xml"/><Relationship Id="rId156" Type="http://schemas.openxmlformats.org/officeDocument/2006/relationships/image" Target="media/image72.png"/><Relationship Id="rId172" Type="http://schemas.openxmlformats.org/officeDocument/2006/relationships/footer" Target="footer3.xml"/><Relationship Id="rId18" Type="http://schemas.openxmlformats.org/officeDocument/2006/relationships/customXml" Target="ink/ink2.xml"/><Relationship Id="rId39" Type="http://schemas.openxmlformats.org/officeDocument/2006/relationships/image" Target="media/image14.png"/><Relationship Id="rId109" Type="http://schemas.openxmlformats.org/officeDocument/2006/relationships/image" Target="media/image49.png"/><Relationship Id="rId34" Type="http://schemas.openxmlformats.org/officeDocument/2006/relationships/customXml" Target="ink/ink8.xml"/><Relationship Id="rId50" Type="http://schemas.openxmlformats.org/officeDocument/2006/relationships/customXml" Target="ink/ink16.xml"/><Relationship Id="rId55" Type="http://schemas.openxmlformats.org/officeDocument/2006/relationships/image" Target="media/image22.png"/><Relationship Id="rId76" Type="http://schemas.openxmlformats.org/officeDocument/2006/relationships/customXml" Target="ink/ink29.xml"/><Relationship Id="rId97" Type="http://schemas.openxmlformats.org/officeDocument/2006/relationships/image" Target="media/image43.png"/><Relationship Id="rId104" Type="http://schemas.openxmlformats.org/officeDocument/2006/relationships/customXml" Target="ink/ink43.xml"/><Relationship Id="rId120" Type="http://schemas.openxmlformats.org/officeDocument/2006/relationships/image" Target="media/image54.png"/><Relationship Id="rId125" Type="http://schemas.openxmlformats.org/officeDocument/2006/relationships/customXml" Target="ink/ink53.xml"/><Relationship Id="rId141" Type="http://schemas.openxmlformats.org/officeDocument/2006/relationships/customXml" Target="ink/ink61.xml"/><Relationship Id="rId146" Type="http://schemas.openxmlformats.org/officeDocument/2006/relationships/image" Target="media/image67.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customXml" Target="ink/ink37.xml"/><Relationship Id="rId16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comments" Target="comments.xml"/><Relationship Id="rId40" Type="http://schemas.openxmlformats.org/officeDocument/2006/relationships/customXml" Target="ink/ink11.xml"/><Relationship Id="rId45" Type="http://schemas.openxmlformats.org/officeDocument/2006/relationships/image" Target="media/image17.png"/><Relationship Id="rId66" Type="http://schemas.openxmlformats.org/officeDocument/2006/relationships/customXml" Target="ink/ink24.xml"/><Relationship Id="rId87" Type="http://schemas.openxmlformats.org/officeDocument/2006/relationships/image" Target="media/image38.png"/><Relationship Id="rId110" Type="http://schemas.openxmlformats.org/officeDocument/2006/relationships/customXml" Target="ink/ink46.xml"/><Relationship Id="rId115" Type="http://schemas.openxmlformats.org/officeDocument/2006/relationships/image" Target="media/image52.png"/><Relationship Id="rId131" Type="http://schemas.openxmlformats.org/officeDocument/2006/relationships/customXml" Target="ink/ink56.xml"/><Relationship Id="rId136" Type="http://schemas.openxmlformats.org/officeDocument/2006/relationships/image" Target="media/image62.png"/><Relationship Id="rId157" Type="http://schemas.openxmlformats.org/officeDocument/2006/relationships/customXml" Target="ink/ink69.xml"/><Relationship Id="rId61" Type="http://schemas.openxmlformats.org/officeDocument/2006/relationships/image" Target="media/image25.png"/><Relationship Id="rId82" Type="http://schemas.openxmlformats.org/officeDocument/2006/relationships/customXml" Target="ink/ink32.xml"/><Relationship Id="rId152" Type="http://schemas.openxmlformats.org/officeDocument/2006/relationships/image" Target="media/image70.png"/><Relationship Id="rId173" Type="http://schemas.openxmlformats.org/officeDocument/2006/relationships/fontTable" Target="fontTable.xml"/><Relationship Id="rId19" Type="http://schemas.openxmlformats.org/officeDocument/2006/relationships/image" Target="media/image6.png"/><Relationship Id="rId30" Type="http://schemas.openxmlformats.org/officeDocument/2006/relationships/customXml" Target="ink/ink6.xml"/><Relationship Id="rId35" Type="http://schemas.openxmlformats.org/officeDocument/2006/relationships/image" Target="media/image12.png"/><Relationship Id="rId56" Type="http://schemas.openxmlformats.org/officeDocument/2006/relationships/customXml" Target="ink/ink19.xml"/><Relationship Id="rId77" Type="http://schemas.openxmlformats.org/officeDocument/2006/relationships/image" Target="media/image33.png"/><Relationship Id="rId100" Type="http://schemas.openxmlformats.org/officeDocument/2006/relationships/customXml" Target="ink/ink41.xml"/><Relationship Id="rId105" Type="http://schemas.openxmlformats.org/officeDocument/2006/relationships/image" Target="media/image47.png"/><Relationship Id="rId126" Type="http://schemas.openxmlformats.org/officeDocument/2006/relationships/image" Target="media/image57.png"/><Relationship Id="rId147" Type="http://schemas.openxmlformats.org/officeDocument/2006/relationships/customXml" Target="ink/ink64.xml"/><Relationship Id="rId168" Type="http://schemas.openxmlformats.org/officeDocument/2006/relationships/header" Target="header2.xml"/><Relationship Id="rId8" Type="http://schemas.openxmlformats.org/officeDocument/2006/relationships/customXml" Target="ink/ink1.xml"/><Relationship Id="rId51" Type="http://schemas.openxmlformats.org/officeDocument/2006/relationships/image" Target="media/image20.png"/><Relationship Id="rId72" Type="http://schemas.openxmlformats.org/officeDocument/2006/relationships/customXml" Target="ink/ink27.xml"/><Relationship Id="rId93" Type="http://schemas.openxmlformats.org/officeDocument/2006/relationships/image" Target="media/image41.png"/><Relationship Id="rId98" Type="http://schemas.openxmlformats.org/officeDocument/2006/relationships/customXml" Target="ink/ink40.xml"/><Relationship Id="rId121" Type="http://schemas.openxmlformats.org/officeDocument/2006/relationships/customXml" Target="ink/ink51.xml"/><Relationship Id="rId142" Type="http://schemas.openxmlformats.org/officeDocument/2006/relationships/image" Target="media/image65.png"/><Relationship Id="rId163" Type="http://schemas.openxmlformats.org/officeDocument/2006/relationships/customXml" Target="ink/ink72.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customXml" Target="ink/ink14.xml"/><Relationship Id="rId67" Type="http://schemas.openxmlformats.org/officeDocument/2006/relationships/image" Target="media/image28.png"/><Relationship Id="rId116" Type="http://schemas.openxmlformats.org/officeDocument/2006/relationships/customXml" Target="ink/ink49.xml"/><Relationship Id="rId137" Type="http://schemas.openxmlformats.org/officeDocument/2006/relationships/customXml" Target="ink/ink59.xml"/><Relationship Id="rId158" Type="http://schemas.openxmlformats.org/officeDocument/2006/relationships/image" Target="media/image73.png"/><Relationship Id="rId20" Type="http://schemas.openxmlformats.org/officeDocument/2006/relationships/customXml" Target="ink/ink3.xml"/><Relationship Id="rId41" Type="http://schemas.openxmlformats.org/officeDocument/2006/relationships/image" Target="media/image15.png"/><Relationship Id="rId62" Type="http://schemas.openxmlformats.org/officeDocument/2006/relationships/customXml" Target="ink/ink22.xml"/><Relationship Id="rId83" Type="http://schemas.openxmlformats.org/officeDocument/2006/relationships/image" Target="media/image36.png"/><Relationship Id="rId88" Type="http://schemas.openxmlformats.org/officeDocument/2006/relationships/customXml" Target="ink/ink35.xml"/><Relationship Id="rId111" Type="http://schemas.openxmlformats.org/officeDocument/2006/relationships/image" Target="media/image50.png"/><Relationship Id="rId132" Type="http://schemas.openxmlformats.org/officeDocument/2006/relationships/image" Target="media/image60.png"/><Relationship Id="rId153" Type="http://schemas.openxmlformats.org/officeDocument/2006/relationships/customXml" Target="ink/ink67.xml"/><Relationship Id="rId174" Type="http://schemas.microsoft.com/office/2011/relationships/people" Target="people.xml"/><Relationship Id="rId36" Type="http://schemas.openxmlformats.org/officeDocument/2006/relationships/customXml" Target="ink/ink9.xml"/><Relationship Id="rId57" Type="http://schemas.openxmlformats.org/officeDocument/2006/relationships/image" Target="media/image23.png"/><Relationship Id="rId106" Type="http://schemas.openxmlformats.org/officeDocument/2006/relationships/customXml" Target="ink/ink44.xml"/><Relationship Id="rId127" Type="http://schemas.openxmlformats.org/officeDocument/2006/relationships/customXml" Target="ink/ink54.xml"/><Relationship Id="rId31" Type="http://schemas.openxmlformats.org/officeDocument/2006/relationships/image" Target="media/image10.png"/><Relationship Id="rId52" Type="http://schemas.openxmlformats.org/officeDocument/2006/relationships/customXml" Target="ink/ink17.xml"/><Relationship Id="rId73" Type="http://schemas.openxmlformats.org/officeDocument/2006/relationships/image" Target="media/image31.png"/><Relationship Id="rId78" Type="http://schemas.openxmlformats.org/officeDocument/2006/relationships/customXml" Target="ink/ink30.xml"/><Relationship Id="rId94" Type="http://schemas.openxmlformats.org/officeDocument/2006/relationships/customXml" Target="ink/ink38.xm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image" Target="media/image55.png"/><Relationship Id="rId143" Type="http://schemas.openxmlformats.org/officeDocument/2006/relationships/customXml" Target="ink/ink62.xml"/><Relationship Id="rId148" Type="http://schemas.openxmlformats.org/officeDocument/2006/relationships/image" Target="media/image68.png"/><Relationship Id="rId164" Type="http://schemas.openxmlformats.org/officeDocument/2006/relationships/image" Target="media/image76.png"/><Relationship Id="rId169" Type="http://schemas.openxmlformats.org/officeDocument/2006/relationships/footer" Target="footer1.xml"/><Relationship Id="rId4" Type="http://schemas.openxmlformats.org/officeDocument/2006/relationships/settings" Target="settings.xml"/><Relationship Id="rId26" Type="http://schemas.microsoft.com/office/2016/09/relationships/commentsIds" Target="commentsIds.xml"/><Relationship Id="rId47" Type="http://schemas.openxmlformats.org/officeDocument/2006/relationships/image" Target="media/image18.png"/><Relationship Id="rId68" Type="http://schemas.openxmlformats.org/officeDocument/2006/relationships/customXml" Target="ink/ink25.xml"/><Relationship Id="rId89" Type="http://schemas.openxmlformats.org/officeDocument/2006/relationships/image" Target="media/image39.png"/><Relationship Id="rId112" Type="http://schemas.openxmlformats.org/officeDocument/2006/relationships/customXml" Target="ink/ink47.xml"/><Relationship Id="rId133" Type="http://schemas.openxmlformats.org/officeDocument/2006/relationships/customXml" Target="ink/ink57.xml"/><Relationship Id="rId154" Type="http://schemas.openxmlformats.org/officeDocument/2006/relationships/image" Target="media/image71.png"/><Relationship Id="rId175" Type="http://schemas.openxmlformats.org/officeDocument/2006/relationships/theme" Target="theme/theme1.xml"/><Relationship Id="rId37" Type="http://schemas.openxmlformats.org/officeDocument/2006/relationships/image" Target="media/image13.png"/><Relationship Id="rId58" Type="http://schemas.openxmlformats.org/officeDocument/2006/relationships/customXml" Target="ink/ink20.xml"/><Relationship Id="rId79" Type="http://schemas.openxmlformats.org/officeDocument/2006/relationships/image" Target="media/image34.png"/><Relationship Id="rId102" Type="http://schemas.openxmlformats.org/officeDocument/2006/relationships/customXml" Target="ink/ink42.xml"/><Relationship Id="rId123" Type="http://schemas.openxmlformats.org/officeDocument/2006/relationships/customXml" Target="ink/ink52.xml"/><Relationship Id="rId144" Type="http://schemas.openxmlformats.org/officeDocument/2006/relationships/image" Target="media/image66.png"/><Relationship Id="rId90" Type="http://schemas.openxmlformats.org/officeDocument/2006/relationships/customXml" Target="ink/ink36.xml"/><Relationship Id="rId165" Type="http://schemas.openxmlformats.org/officeDocument/2006/relationships/customXml" Target="ink/ink73.xml"/><Relationship Id="rId27" Type="http://schemas.microsoft.com/office/2018/08/relationships/commentsExtensible" Target="commentsExtensible.xml"/><Relationship Id="rId48" Type="http://schemas.openxmlformats.org/officeDocument/2006/relationships/customXml" Target="ink/ink15.xml"/><Relationship Id="rId69" Type="http://schemas.openxmlformats.org/officeDocument/2006/relationships/image" Target="media/image29.png"/><Relationship Id="rId113" Type="http://schemas.openxmlformats.org/officeDocument/2006/relationships/image" Target="media/image51.png"/><Relationship Id="rId134" Type="http://schemas.openxmlformats.org/officeDocument/2006/relationships/image" Target="media/image61.png"/><Relationship Id="rId80" Type="http://schemas.openxmlformats.org/officeDocument/2006/relationships/customXml" Target="ink/ink31.xml"/><Relationship Id="rId155" Type="http://schemas.openxmlformats.org/officeDocument/2006/relationships/customXml" Target="ink/ink6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48:23.994"/>
    </inkml:context>
    <inkml:brush xml:id="br0">
      <inkml:brushProperty name="width" value="0.29885" units="cm"/>
      <inkml:brushProperty name="height" value="0.5977" units="cm"/>
      <inkml:brushProperty name="color" value="#A2D762"/>
      <inkml:brushProperty name="tip" value="rectangle"/>
      <inkml:brushProperty name="rasterOp" value="maskPen"/>
    </inkml:brush>
  </inkml:definitions>
  <inkml:trace contextRef="#ctx0" brushRef="#br0">1 147,'39'-20,"11"3,-8 17,19 0,-8 2,0 2,-9-2,17 7,5-7,13 2,-3-2,-8-2,-11 0,1 0,22 0,2 0,-8 0,-6 0,1-4,2 0,-1 1,2 1,-5-2,1 0,2 2,16 0,7 2,-9 0,-9 0,1 0,-3 0,2 0,-1 0,0 0,-1 0,0 0,1 0,0 0,2 0,1 0,-2-4,-3 0,3 1,-1 1,1-2,-2 2,0-3,-1 1,-2 0,0 0,-3 4,-1 0,1 0,3 0,-2 0,1 0,0 0,-5 0,3 0,-2 0,0 0,4 0,-4 0,-1 0,-2 0,-1 0,0 0,1 0,-1 0,1-4,2-1,1 3,-1 0,-6 1,-1-2,1-1,22 0,10 4,8 0,-1 0,-4 0,-4 0,-3-1,-5-3,-4 1,-7-5,-4 5,1-13,0 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2:13.004"/>
    </inkml:context>
    <inkml:brush xml:id="br0">
      <inkml:brushProperty name="width" value="0.04269" units="cm"/>
      <inkml:brushProperty name="height" value="0.04269" units="cm"/>
      <inkml:brushProperty name="color" value="#004F8B"/>
    </inkml:brush>
  </inkml:definitions>
  <inkml:trace contextRef="#ctx0" brushRef="#br0">13 1 7677,'-7'0'-257,"2"0"1,5 0-1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2:12.744"/>
    </inkml:context>
    <inkml:brush xml:id="br0">
      <inkml:brushProperty name="width" value="0.04269" units="cm"/>
      <inkml:brushProperty name="height" value="0.04269" units="cm"/>
      <inkml:brushProperty name="color" value="#004F8B"/>
    </inkml:brush>
  </inkml:definitions>
  <inkml:trace contextRef="#ctx0" brushRef="#br0">49 134 7757,'-8'0'-348,"1"2"1,1 0-32,-1 2 1,3 1 533,-4-5 518,5 0-487,-2 0 0,5 1 1,1 2 44,3 1 1,-1 0-231,5-4 1,0-2 0,4 0-148,0-2 1,-4-2-1,1 2-16,0-4 0,-2-2 0,0 1 111,-2 1 1,1 0 166,-2-5 1,-3 1 0,3 0 93,-3 0 0,-1 4 157,0 0-103,0-1 0,0 4-139,0 5 0,0 5 1,0 8-87,0-1 0,0 0 0,0 0 0,2 0-61,2 1 0,-1-1 1,3 0-31,0 0 0,3 1-82,-1-1 0,2-4 0,-1-1 47,0-2 0,-1-1 1,3-5 72,-3-3 0,3 1 0,-5-5 0,2-2-26,1 0 0,-1-3 1,4 1 8,0 0 1,-4 1 0,-1 2 171,-1 0 287,3 1 68,-8 1-403,5 2 1,-2 6-123,0 3 1,1 3 4,-1 5 0,-2-3 87,2-1 1,-1-1 32,1 1-115,-3 3 1,6-10-59,-3 3 0,1-4 0,5-4 1,-2-4 47,1-3 1,-2-1 0,0-1 0,0 1 11,0 0 1,1 0-1,4 0-3,0-1 0,-5 5 0,-2 2 301,1 0 1,1 2-145,5 4 0,-4 4 0,-1 1 0,-1 2-55,1 3 0,-3-3 0,3 1-118,-1 1 1,2 2 0,-3 0 0,1-2-58,-1 0 1,3-5-1,-2 2 1,-1 1-127,0 0 0,5-4 0,-2 2-228,3 1 0,-3-5 0,0 3-576,2-3 1023,1-6 0,1-2 0,0-5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1:53.567"/>
    </inkml:context>
    <inkml:brush xml:id="br0">
      <inkml:brushProperty name="width" value="0.04269" units="cm"/>
      <inkml:brushProperty name="height" value="0.04269" units="cm"/>
      <inkml:brushProperty name="color" value="#004F8B"/>
    </inkml:brush>
  </inkml:definitions>
  <inkml:trace contextRef="#ctx0" brushRef="#br0">0 354 6609,'1'-7'149,"2"1"-109,1 1 1,6 4 461,-2-3-457,3 2 0,1 2 0,0 0 0,0 0 0,1 2-36,-1 2 1,0-3-1,2 3 1,0-3-2,3-1 1,4 0 0,0-1 0,1-2 2,-2-1 0,2-4 0,-6 3 0,-1-2-103,-2-3 1,0 5-1,-1 0-7,0-1 1,-5 3 125,-3-5 0,-4 6-10,-4-3 0,1 5 0,-5 5 20,-2 3 1,1 3-1,1 1 1,2 0 21,1 0 0,4 2 1,-5 1-1,2 1 6,0-1 0,0 3 0,4-2 0,0 0-24,0 2 1,0-5 0,0 5-1,-1-2-19,-3 0 1,2 2 0,-2-3 0,3 1-11,1-1 0,-2-1 1,0-1-1,-2 2-88,1 2 99,-4-1-37,6-4 1,-9-4 10,6 0 0,-5 1 0,1 1-12,-3-1 0,3-4 0,-1-4 1,0 2-108,-2 1 1,-1 0-1,0-4 1,1-1 7,3-3 0,-3 1 0,3-4-822,-3 2 650,4-5 286,-4 9 0,4-15 0,-5 2 0</inkml:trace>
  <inkml:trace contextRef="#ctx0" brushRef="#br0" timeOffset="2692">293 538 8139,'0'7'-267,"0"-2"278,6-5 253,-5 0-156,10 0 0,-10 1 0,5 2 0,-2 2 1,1 2 64,2 3 1,0 1-1,2 1 22,-1 0 0,-5-4-302,1 0 331,-3 0-597,-1-1 0,-5-1 109,-3-6 0,2-2 0,2-2 146,3-4 0,1-3 1,0-1-1,0 0-65,0 0 108,0-1 7,5 1 0,-2 0 109,5 0 1,-4 1 0,5 1 257,0 2 124,2 0-254,1 1 1,-4 2 27,0 5 0,-4 0 0,5 1 29,0 3 0,-2 3 1,1 5-166,1 1 1,-2-1 0,0 0-1,0 0-2,0 0 45,-5 1-26,9-1-249,-9-5-29,3 3 266,0-3-51,-3 0-214,3 4 3,1-10 0,-4 9-69,6-6 0,-3 4 118,3-4 1,0 0 0,4-4-32,0 0 0,0-5 0,1-3 63,-1-3 1,0-2-1,0 1 1,-1 0 67,-3 0 0,3 0 0,-4-1 0,0 1 48,-3 0 0,1 0 1,-1 0-1,-1-1-28,-2 1 1,-1 0 0,0 0 178,0-1 1,-1 1 0,-2 0 0,-1 0-58,2 0 0,-5 1 0,0 1 0,-1 4-83,0 0 0,4-2 1,-5 4 8,0 1 1,2 2 25,-1 1-106,5 0 1,-3 0 0,3 1 33,-1 3 1,0 3 0,4 5 0,0 0 57,0 1 0,4 0 1,0 2-1,0 3-29,1 1 0,-2-4 0,4 1 0,0-2-6,-1-2 0,-2 3 0,3-2 0,0-2-27,0 0 0,-3 0 0,4 1-67,2 0 1,-4-4 0,1 1-186,-1 0 92,-2-4 155,-4 1 0,0-7 0,0-4 32,0-3 1,0 2 0,0-3 67,0 0 0,4-2 0,1 0-13,2 3 0,1-1 0,3 3 0,-2 1-24,-1-1 0,1 1 0,3 2 16,0-1 0,-4 0 186,0 4-181,0 0 176,5 0-139,-7 5 1,4 2 147,-6 5-173,0 1 2,-4-1-54,6 0 74,-5 0 0,6 0 57,-3 1-60,-3-7-311,10 5-2,-10-9 257,5 3-237,-1-5-26,-3 0 235,3 0-234,0 0 1,-2 0 94,5 0 1,-5-5 0,2-2 0,-1-1 43,1 0 0,-1-1 1,-4-3 135,0 0 0,1 0 0,2 0 144,1-1 1,0 5 293,-4 0-108,0 5-145,0-2-157,0 5-14,0 5 0,0-2 93,0 5-87,5 0 0,-2 5 61,5-1-44,-5-5 0,8 3-8,-5-3-61,1 5 0,4-1 0,-4-1 0,1-3-50,0-2 1,0 3 139,5-4-101,-1 0 1,-4-4-1,0 0-253,1 0 1,2 0 0,0-1 0,-1-2 19,-2-1 0,-5-5 0,1 1 150,-3-3 1,-1-2 0,0 1 142,0 0 0,0 0 1,0 0-29,0-1 1,-1 3-1,-2 0 589,-1 2-383,-6 5 1,8-2 0,-5 6-180,1 3 1,2-1 0,4 5 0,0 2 22,0 0 0,0-1 0,0-1 0,0 1-40,0 2 0,6 1 1,2 0-40,3 1 0,-3-7 0,0 0-199,2-1 156,-5-3 0,6 3 0,-3-5-335,3 0 1,1 0 7,0 0 0,0-1 245,1-3 1,-7-3 0,0-4 0,-2 2 109,0 0 1,0 1 0,-3-4 94,4 0 0,-4 0 0,4 1 152,1 3 1,-4-2 47,7 6 1,-5 0-175,4 4 0,-4 0 1,3 1-1,-2 3 238,-2 5-267,4 1-21,-6-3 1,8 4-35,-4-3 1,0 2 0,-2-1 0,1-1 0,-2 2 0,4-3-75,-2 1 1,0-4-282,-4 4 42,0-5 0,0 1 114,0-8 1,0 1-1,0-5 117,0-2 0,1-1 0,3-1 26,5 0 1,-3 1 0,1 2 0,0 2 190,0 1 0,-3 2 1,4 4 178,1 0 1,2 0-147,1 0 1,1 6 0,-2 2-60,-3 3 1,-3 1 0,-4 0 37,4 0-129,-4-5 1,4 4-1,-3-3-105,2 3 1,-3-3-325,3 0 188,3-5 0,-6 4-253,3-3 0,-2-4 156,-2 0 1,0-1 0,0-8 178,0 0 1,0-2 0,1 0 0,2 2 142,1 1 1,1-1 0,-1-3 125,5 0 1,-3 4-1,2 1 139,2 2 1,1 1 0,1 4-131,0 0 1,-4 5 0,1 2 0,-1 1 11,-2 0 0,5 0 1,-4 4-1,1-1-44,0-3-17,1 3 18,3-4-324,-6 0 86,5-2 0,-4-1-341,5 0 394,1 1 1,-1-5 0,0 0 71,0 0-252,0 0 0,1 0-585,-1 0 658,0 0 1,-4-5 0,-1 0 0,0-2-364,0-2 643,-5 3-100,4-5 0,-6 5 72,0-7 0,0 1 0,0 0 185,0 0 0,0 0 0,-2 1 5,-2 3 0,-3 1 0,-5 4-55,0-1 1,0 0 0,0 4 0,-1 0-102,1 0 1,0 5 0,0 2-92,0 0 1,5 4 0,1-3 0,2 3-61,0 1 0,0 0 1,5 0 30,4 1-251,-4-1 154,10-5 1,-4 2-54,5-5 1,0 0 0,0-2-119,0 2 1,1-3 0,-1 3 70,0-2 0,-1-4 1,-2-1-46,0-1 165,-7-5-60,4 8 124,-6-10 1,4 8 134,0-5 1,1 0 814,-1-5 16,-2 7-748,3 0 0,-5 8 0,0 2 149,0 4-266,0 3 1,0 1-54,0 0 1,0-4-1,1-1-13,4-2 0,-3 4 0,6-4-395,2 2 1,-3-4-52,1 1 422,0-3-105,4-1-24,-5 0 1,0 0-407,-3 0 202,-3 0 258,5-5 0,-5 2-88,3-5-19,-3 5 134,5-8 1,-5 8 35,3-5 1,-2 0 0,2-4 39,-3 0 0,3-1 0,0 1 1,0 1 156,2 3 0,-5-3 1,4 5-32,1-1 1,-3-3-1,5 6 78,1 2 1,-2 0 0,1 2-119,2 0 1,-4 6 0,3 0 21,0 1-84,-4 4 1,6-4-1,-4 5 1,1 0 31,0 0 0,-4 1 1,3-1-212,-1 0 175,3-5-332,-7 4 32,3-10-89,-5 10 294,0-10-370,0 5 228,0-6-69,0 0 196,0-6 0,0 4-78,0-7 58,0 7-67,0-9 165,5 4 1,-2-5 0,4 0 0,0-1 41,-1 1 1,-1 4-1,3 1 1,1 1 171,2-1 30,1 4-232,-5-8 0,4 10 1,-3-3-1,3 2 1,1 2 231,0 0 1,-1 2 0,-1 0-81,-2 3 0,-4 4-32,4-1-42,-5-2 1,6 4 53,-5-1-56,6 1-223,-3 3 82,-1-7 0,5 4-460,-3-6 264,-2 6 59,5-9-405,-5 4 313,7-5 75,-1 6 193,0-5 0,0 5 0,0-6 0</inkml:trace>
  <inkml:trace contextRef="#ctx0" brushRef="#br0" timeOffset="3708">2760 391 8103,'8'0'217,"0"0"0,-1 2 0,2 2 0,0 4-205,0 3 1,-2 6-1,0 4 1,-1 2 157,1 1 0,1 1 1,3-1-1,-1-1-249,-2-3 0,-1 2 0,2-6 0,-2-1-270,-2-1 0,4-2 1,-5 0-348,-2 1 0,4-5 696,-2 0 0,0-5 0,-4 2 0</inkml:trace>
  <inkml:trace contextRef="#ctx0" brushRef="#br0" timeOffset="4914">2783 537 8082,'13'7'-127,"-1"-2"1,0-5 0,0 0 0,0 0-21,1 0 0,-1 0 0,0 0 1,2 0 139,2 0 0,-3 0 1,4 0-1,-4-1-151,0-3 1,-1-3 0,0-5 124,0-1 0,0 1 0,-1 0-19,-3 0 0,-2 0 0,-5-1 1,2 1 48,1 0 0,0 0 150,-4-1 1,-5 3 116,-4 1 1,-1 5-112,-3 8 1,5-1-1,1 7 1,2 2-12,2 3 0,2 2 0,1-2 0,0 3 3,0 1 0,0-4 0,0 3 0,1-2-129,3 0 0,-1-1 0,5-5 0,0-2-42,-1 1 1,3-2 0,-5 0 0,2-2-117,2-2 1,-2 2 0,1-1-15,2-1 1,1-2 0,-1-2-104,-1-3 0,0 1 0,-3-5 160,0-1 0,-2-2 0,3-1 126,-1-1 1,2 5 0,-3 0 154,2-1 1,-3 3 0,4 2-56,2 3 1,-4 2 0,1 3 0,-1 4 125,-4 3 1,4 1 0,-1 1-1,1 0-95,-1 3 0,3-2 0,-2 2 0,0-2-147,4-2 1,1-4 0,1-1-1,0 0 44,0 0 1,5-5-1,-1 2 1,-1-2-313,-2-2 0,0 0 0,0 0 0,2-2 25,1-2 1,-1 2-1,-5-5 1,-2 0 146,2 0 1,-4 0 0,1-2 0,-1 1-27,-4-2 0,4 4 0,-2-3 148,-2 0 1,-2-2 0,-4-1 119,-4 0 1,-1 3 0,-1 3 0,2 0-53,-1 4 0,-2-4 0,-1 2 41,-1 1 1,1 2-1,0 1-71,0 0 0,4 1 1,1 3-1,1 5 95,4 1 1,-1 3-1,0-1 1,-1 0-88,1 0 0,2 0 0,2-1 0,2-1-129,1-2 0,6-4 1,-2 3-1,3-2-224,1-2 1,0-2-1,0-1 1,1 0 33,-1 0 1,0-1 0,0-2 35,0-1 0,1-4 0,-1 3 10,0-2 0,-4 3 374,0-4-156,-5 5 1,2-1 528,-5 8 0,2 3-389,2 5 1,-1-1 0,3-2-166,0-1 1,-1-5-1,-1 1-67,4-2 0,3-2 1,2 0 53,-1 0 1,0 0-1,0-2-94,0-2 0,-4 3 0,1-5 0,0 2-83,2 0 0,-3-1 0,0 2 117,2-1 1,-3-4 0,-1 2 0,1 1 12,0 0 1,-4-5-1,2 2 26,0-3 1,-3-1 0,2-2-1,-3-1 82,-1-1 0,0 0 1,-1 2-1,-2-1 0,-1-1 0,-5-4 0,2 2 0,-1 0 62,0 1 1,3 0 0,-1 5-1,-1 0 149,0 0 1,3 0 223,-4-1-456,5 7 0,-2 6 1,5 8-1,1 3-5,3 1 1,-1 5 0,4 4 0,-1 1 57,1-2 0,0 3 1,3-3-1,-2 2-121,1-2 0,2 2 0,1-6 1,-1-1-121,-3-1 1,3-2 0,-3 0-248,3 0 1,-3-1 0,-1-1-832,-2-2 1236,0-5 0,0 8 0,2-5 0</inkml:trace>
  <inkml:trace contextRef="#ctx0" brushRef="#br0" timeOffset="5132">3566 537 8289,'5'-12'356,"2"3"0,5 3-427,1 0 1,3 2-1,1 3 1,1-2-1,0-1-42,-3 1 1,2 1-1,0-1 1,-3-1-368,0 1 0,2 2 480,1 1 0,4-6 0,-2 0 0</inkml:trace>
  <inkml:trace contextRef="#ctx0" brushRef="#br0" timeOffset="7935">4092 342 8286,'7'0'405,"-3"0"-326,-8 0 1,2 2 78,-2 2 0,3-1-246,1 5 0,0-4 9,0 4 1,-1-4 0,-3 3-50,-5-2 0,-1 3 0,-3-4 0,1-1-45,0-2 0,0-1 0,-1 0 46,1 0 0,4 0 0,1-1-29,2-3 0,1 1 0,4-5 93,0-1 1,0 2 0,0-1-1,1 0 89,3 1 1,-1 0 0,5 4 0,2-1 90,0 2 0,3 0 0,-1 2 1,1 0 4,4 0 1,-2 0-1,5 0 1,2-1-52,1-3 1,1 2 0,2-2 0,1 3-65,2 1 0,-1-1 0,-5-2 0,-1-3-87,-2 0 1,-5 3 0,1-2 12,-2-1 0,-3-1 0,-3-5 0,-4 0 0,-3 4 0,-1 0 0,-1-2 25,-3-1 0,1 3 0,-5 1 0,-1 2 48,-2 2 0,-1 2 0,-1 2 0,1 3 94,0 4 1,0 5 0,0 3 0,-1 4 74,1 3 0,1 3 0,2 1 0,2 2 66,2-2 0,1-1 0,4-2 0,1 1-225,3-1 0,3-5 0,6-3 0,2-2-77,1-2 0,2-1 0,-3-2 0,3-2 16,1-1 0,0-2 0,2-4 1,-2 0-254,-1 0 0,2-2 0,-3-2 0,-2-3 97,-2 1 1,-2-5 0,-1 3 0,-4-5 165,0-3 0,2 3 0,-4-5 0,-1 0 83,-2-2 1,-1 1-1,0 0 1,0 0 74,0 0 0,-4 4 1,0-1-1,0 2 115,-2 2 1,4 5 43,-6 3 0,5 4-161,-1 4 0,2 3 0,2 5 0,0 0-59,0 1 0,0 4 0,0 4 0,0 0 7,0 0 1,2 2 0,2-4-1,3 0-193,-1-3 0,5-2 1,-4-2-1,1 0-114,0 0 0,-4-4 0,4-1-220,2-1 0,-3-2-20,1-4 0,-4-2 309,4-2 1,-5-3 0,1-5 152,-3 0 0,1 0 1,0 0 147,2-1 1,6 5 0,-2 1 120,3 2 1,1 1 0,0 4-67,1 0 0,-5 5 0,-2 3 431,0 3 1,3 2-467,0-1 0,1-1 0,3-3-239,-1-4 1,0 1 0,0-1-202,0-1 0,1-2 0,-1-1 0,-1-1-195,-3-3 1,3 1 190,-3-5 1,-3 0 0,-1-4 210,-2 0 0,-4 3 401,-2 1-276,3 0 1,-10 0-1,3 1-27,-3 2 1,-1 1-1,0 4 359,-1 0 1,5 0 0,2 1 0,-1 2-50,0 1 0,4 5 0,-1-1-240,3 3 0,2 2 1,3-1-232,4 0 0,3-4 1,3-1-1,1 0 10,1-1 0,2-3 0,-3 1 1,1-1-110,-1 1 0,0-3 1,0 3-1,1-2-44,-1-2 0,-2 0 1,0 0 225,-1 0 1,-1-6 0,-2-2 114,-1-3 0,-5 3 0,1 0 1,-3-1 35,-1-2 1,0-1 0,0-1 486,0 1 1,0 0-102,0 0-314,6 5 1,-5 3-74,3 8 1,-1 3 0,0 5-30,1 0 0,0 0 0,-3-1 1,2-1-105,1-2 0,6 0 0,-2 3-137,3-3 1,1-3-1,0-3 104,0 2 0,0-3 1,1 3-1,-1-2-405,0-2 0,0 0 0,0-2 339,1-2 0,-3 1 0,0-3 1,-3-1 115,-2 0 1,-1-1 283,-4-4 1,0 0 52,0-1 1,-4 5-1,-1 1 142,-2 2 0,-1 1-218,-4 4 1,-1 0-195,1 0 1,5 5 0,3 3-103,3 3 1,1-3-1,1 1 1,3-1-63,5-1 0,-3-1 0,2-3 0,2 1 22,1-1 1,5-2 0,0-1-1,-1 0-107,-1 0 1,-1 0 0,2 0 0,2 0 177,-2 0 1,2-5 0,0-2 0,-3-1 99,0 0 1,1 0 0,-1-5 0,-4 1-8,1 0 0,-5 0 1,-2-2-1,-3-1 84,-1-1 0,0-6 0,0 2 0,0-2-59,0 2 0,-1-3 0,-3 2 0,-3-2-32,0-1 0,-4-1 0,4 2 0,-1 3-83,0 4 1,4 2 0,-4 2 14,-2 0 1,4 5 12,-2 3 0,1 8 0,-1 4 0,4 4 41,2 5 1,2 2-1,0 5 1,2 2 35,2 2 1,-2 4-1,6 4 1,2 1-33,1-1 1,5 1 0,0 0 0,-1-2-32,-1-2 1,-3 2 0,-2-3 0,-1 2-88,2-1 1,-5 1 0,1-6-1,-2-1-77,0-1 0,0-1 1,-4-2-1,0-3-84,0-4 0,4-2 1,0-2-195,-1 0 347,-2-5 0,-1-7 0,0-8 0,0-3 70,0-1 0,-1-2 1,-2-1-1,-1-2 64,1-2 1,2 0 0,0-3 0,-2 2 104,-1-2 0,0 4 0,4 1 1,0 0-57,0 1 0,0 0 0,0 4 179,0-1 0,0 1 1,0 0-95,0 0 1,0 4-334,0 0 1,0 3 0,0-3 1,5 4 0,3-3 0,3 2 0,-3 1 0,0 3 58,2-3 0,1 2 0,1-3-14,0-1 1,0 4 95,1-7 366,-1 7-266,0-4 1,-4 10 0,-1 2 0,-2 1-10,-2 2 1,3-2-1,-1 1 28,2 2 0,1-1 0,3 1 0,-2-4-114,-1 0 0,-4-2 0,5-3-92,0 3 1,2-2 0,1 2-261,0-3 0,1-6 167,-1-4 1,-4-1 0,-1-3-1,-2 1 139,-2 0 0,-2 0 1,-1 0-1,-1-1 175,-3 1 0,-3 0 0,-5 0-101,0-1 1,-1 5 0,1 2 0,0 0 135,0 3 1,0 2 0,-1 1 0,1 0 31,0 0 1,0 0 0,1 1 0,1 2-198,2 1 1,4 4-1,-3-2-99,2 1 1,2 1-1,7 3 94,4-3 0,-1 1 0,1-5 0,2-1-232,1-2 1,1 1 0,1 0 0,2 2-26,2-1 1,-1-1 0,-4-2 0,0-2 237,1-2 0,-3 1 1,0-3-1,-2-1 118,2 0 0,-4 3 1,2-4 15,2-2 1,-3 1-1,0-1 1,-1 4 316,1 0 1,-3 2 137,4 4-481,-5 0 0,4 1 1,-4 4-1,1 3-18,-2 2 0,4-1 0,-2-1 0,0 1-42,1 2 0,-2 0 1,4-2-1,0 0-110,-1 0 0,-2-2 0,5 0-146,0-2 0,-2 1 50,1-2 1,-4-3 0,4 2 105,2-6 0,-3 2 0,1-5 0,1 2-72,2 0 1,0-5 0,-2 2 0,0-1 224,0-1 0,2 1 162,1-4 1,-1 0 0,-3 0 163,-4-1 0,-2 5-104,-2 0 1,-6 4 0,-2-3-78,-3 2 1,3 1 0,0 4 0,0 1-194,1 3 1,-3-1-1,5 4 1,0 0-70,-1-1 1,2-2-1,4 5 1,0 0 25,0 2 0,0-3 1,1 0-210,3 2 0,3 1 0,5-1 0,1 0 37,-1-2 0,4-5 0,0 2 0,-1-1-24,-1 0 0,-2 0 0,0-2 0,1 0-78,-1 3 1,0-1-1,0-4 1,0 0 41,1 0 1,-1 0 0,0 0 245,0 0 0,0 0 0,1 0 0</inkml:trace>
  <inkml:trace contextRef="#ctx0" brushRef="#br0" timeOffset="8502">6521 232 8297,'12'0'158,"-4"0"0,1 0 0,0-1 1,3-2-138,5-1 0,-4 0 0,3 3 0,-1-2-15,2-1 0,-4-1 0,3 2 0,-2-1-65,-2 1 0,0-2 0,-1-1 0,-1 1-250,-2-1 1,-4-2 40,4 4-28,-5-5 0,-3 9 296,-8 0 1,1 1 0,0 7-1,2 2 125,2 1 1,2 1-1,1 1 1,0 2-21,0 2 1,0 0-1,1 0 1,2 2-48,1 0 0,4 2 1,-3-3-1,1 1-10,-1 3 0,3-3 0,-2 1 0,-1 0 55,1-1 0,2 0 0,-4-4 1,-1 1-139,-2-1 1,-2-2-1,-4-4 1,-3-2 42,-2-2 0,-4 1 0,-1-4 0,-1 3-300,1-3 1,1 0-1,2-2 1,0-2 27,0-2 1,-1 3-1,1-5-788,0 1 1052,5 4 0,-4-10 0,5 4 0</inkml:trace>
  <inkml:trace contextRef="#ctx0" brushRef="#br0" timeOffset="10064">7083 330 8142,'0'-8'0,"0"0"60,0-2 0,1 5 190,3 1 0,-1 3 0,4 2 0,-2 3-185,-2 4 0,-2 8 1,-1 3-1,2 2 39,2-1 1,-3 0 0,3 4 0,-3-3-79,-1 0 0,0-7 1,2 3-1,0-4-406,3 0 0,-1-5-1064,-4 0 1135,0-5 1,0 1 0,0-8 132,0-5 0,0-1 0,0-3 0,0 1 182,0 0 1,0-4-1,0-2 1,0 0 146,0 1 1,0-4 0,0 4 0,0-2 67,0-3 1,1 0-1,2 1 1,1 2-56,-2 1 0,4 0 1,-1 3 73,2-1 0,-3 1 0,3 6 52,-2 1 0,1 5-297,-2-1 0,-1 2 1,3 4 4,0 2 1,2-1 0,-4 5 0,0 1 52,2 2 1,-4 5 0,5 2 0,0 0 17,0-1 0,-3 5 0,2-2 0,1 2-23,0-2 1,-4 2-1,2-4 1,-1-1-112,0 1 1,0-2-1,-4-3-245,0-1 0,0-4 79,0 0 0,0-4-114,0 4 307,0-5 109,0 2 0,0-6-54,0-3 0,0-3-12,0-5 1,0 0-1,0-1 88,0 1 1,-1 0-4,-3 0 1,-3 1-1,-5 3-32,0 4 1,0-2 0,-1 2-46,1 2 0,0 0 1,0 2-63,-1 0 1,3 2-1,0 0-261,2 2 1,5 6-162,-1-2 301,3-3 76,1 1 1,5-2 14,3 0 0,3 0 0,1-4 0,1 0 60,-1 0 0,0-1 1,2-2-1,1-1 21,1 1 1,0-2 0,-2 1 0,1 0 35,1-2 0,2 5 0,-3-5 0,1 2 119,-1 0 1,-2-4 0,0 4-1,-1 1 136,0 2 1,-4-3 269,0 0-524,0 0 0,-1 9-26,-3 3 1,-2 3 0,-2 1 0,0 1 50,0-1 1,0 0-1,1 0-42,3 0 1,-3 1-183,3-1-418,3 0 398,-5-5 1,3-3-1,-4-8 96,3-4 0,-2 1 1,2-1 97,-3-2 1,3 0 0,0-3 91,-1 1 0,2 4 1,1 1 179,1 2 0,-3 1-167,4 4 0,-4 1-15,4 3 1,-5-1-1,1 5 1,-1 0 25,1-1 0,-3 4-171,3-3 1,2-1-379,-2 1 1,4-4-124,-4 4 80,0-5 0,-4 1 417,0-8 1,4 1-1,1-4 1,1 0 146,-1 1 1,3 2-1,-2-3 1,1 0-45,2 0 1,-2 3 0,1-3 381,2 2 1,-4 1 0,2 4-223,2 0 0,-3 0 0,0 1 1,-2 3-58,-2 4 0,2-1 0,1 0 0,-1 0-130,0 0 0,3-3 0,-2 2-249,1 0 1,-1-1 0,4-2-444,-2 1 0,0 0-1296,4-4 1955,-5 0 0,4-5 0,-4-2 0</inkml:trace>
  <inkml:trace contextRef="#ctx0" brushRef="#br0" timeOffset="10434">7925 13 8069,'13'-6'804,"-5"5"-684,0-3 0,-4 2 1,3 4-55,-2 2 0,-1 4 0,-4 7 1,0 1 37,0-1 1,0 3 0,0-2-1,0-1-198,0-1 0,0-2 1,0 0-164,0 0 1,-1-1 0,-2-1-971,-1-2 0,0-4 1227,4 4 0,0-5 0,5-3 0,2-7 0</inkml:trace>
  <inkml:trace contextRef="#ctx0" brushRef="#br0" timeOffset="10651">8060 110 7906,'0'-8'43,"0"0"1,0 4-1,1-4 368,3-2 1,-1 1-1,4-1-182,-2 2 0,0 6 0,0-3-366,3 4 0,-2 1 0,1 1 1,0 2 190,0 1 0,-3 6 0,3-2 0,-2 3-91,-2 1 0,2 0 0,-1 0 1,-1 1-255,-2-1 1,-1 0-1,0 0-275,0 0 1,0-3 0,0-1-432,0 1 997,-5-3 0,4 4 0,-5-3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0:40.902"/>
    </inkml:context>
    <inkml:brush xml:id="br0">
      <inkml:brushProperty name="width" value="0.04269" units="cm"/>
      <inkml:brushProperty name="height" value="0.04269" units="cm"/>
      <inkml:brushProperty name="color" value="#004F8B"/>
    </inkml:brush>
  </inkml:definitions>
  <inkml:trace contextRef="#ctx0" brushRef="#br0">48 452 8341,'-5'-7'-225,"-3"3"1,-2 1 637,2-1 0,-2 4-155,6 0 0,2 4 1,6 6-1,4-2 1,3 0-104,1-1 1,0 4 0,0-3 0,1 1-57,-1-1 1,4 2-1,0-5 1,-1 1-718,-1-1 423,-2-1-245,-5-4 213,4 0 81,-4 0 1,1 0-1,-2-1 1,1-2-154,0-1 0,-3-5 0,3 1 1,-2-3 153,-2-1 0,-2-1 1,-1 1-1,0 0-29,0 0 1,-1-1 0,-3 1 911,-4 0-235,2 5 1,1 3-295,5 8 1,0 0-1,0 7 1,1 3-63,3-1 0,3 6 1,5 0-1,-1 2-44,-3-1 0,3 0 0,-3 3 1,2-1-70,-2-2 0,1-3 0,-3 3 0,-1 0-132,1-1 1,-2 3 0,-4-4 0,0-1-56,0 1 1,-2-2 0,0-2 0,-4 0-134,0-2 0,-3 3 1,-3-9 53,0 1 0,0-1 1,0-9 119,-1-5 0,2 0 0,3-10 0,3 0 34,-1-2 0,5-3 0,-3 0 0,4 1 26,4 2 0,-1-1 1,5-2-1,1 2 219,2 0 0,2 6 0,-1-1 0,0 3-47,0 0 1,-4 7 0,-1 0 0,0 2 342,0 0 1,1 0-281,4 4 0,-4 1 0,-1 3 0,0 4-30,0 3 0,-3-3 0,2 1 0,1-1 28,0-1 0,-3 2 0,4-4-258,2 2 0,-4-4 1,3 1-125,0-3 1,-2-1 0,0-1-1,-1-3 124,1-4 1,-3 1 0,3-1-1,-1-2-207,-4 0 0,0-3 0,-2 1 0,0 0 221,0 0 1,-4 0 0,-2 1 0,-1 1 7,-2 2 0,-2 4 0,-1-3 0,0 2 135,-1 2 1,1 2 0,0 1 0,1 1 37,3 3 0,-3-1 0,4 5-84,0 1 1,-2 2 0,5 2-18,1-1 0,2 0 0,1 0 12,0 0 0,4-4 0,1-1 0,1 0-29,-1 0 0,5-4 0,-4 2 0</inkml:trace>
  <inkml:trace contextRef="#ctx0" brushRef="#br0" timeOffset="412">488 476 8450,'0'13'1027,"1"-1"-885,3 0 0,-1-4 0,5 0 0,2 0-108,0-1 1,3 0-1,-1-4-47,0 1 0,0 0 1,0-6-285,1-2 0,-5 2 1,0-7-222,1 0 1,-3-2 0,-2-1 404,-3 0 0,-1 4 0,0-1 0,0 0 8,0-2 0,-4 3 0,0 0 0,0 0-42,-1 1 1,3-4 1757,-2 3-1328,3 2 1,1 6 0,1 9-1,2 1-76,1 3 0,4-1 0,-2 0 0,0 0-184,4 1 1,-3-1 0,1 0 0,1-1-307,2-3 0,-3 3 0,0-4-341,2-1 0,1 1 0,1-4 624,0 1 0,0 5 0,1-2 0</inkml:trace>
  <inkml:trace contextRef="#ctx0" brushRef="#br0" timeOffset="1131">1051 440 8119,'0'-6'395,"0"6"1,0 6 0,0 6-132,0 0 0,0 0 1,0 1 67,0-1 0,4 0-457,0 0 1,1-5-237,-1-3 1,-2-4-4,2-4 1,-2 1 0,1-5 0,1-1 107,-1-2 0,0 0 0,-1 1 0,2 2 177,-1-1 1,4-2 0,0-1 0,1 1 243,0 3 0,-4-2 0,4 6 253,2 1 1,0 2-177,3 1 0,-5 1 1,0 3-1,0 5 0,0 1-51,0 3 1,-5-1-1,2 0 1,0 0 74,-1 1 1,1-5 0,-2 0-291,1 1 1,4-2-464,-4 1 1,6-5 215,-2 1 0,-2-7 0,1-2 0,0-2-22,0-2 1,-3 2 0,4-1 222,2-2 0,0-1 1,3-1-166,-1 0 0,0 4 1230,0 0-676,0 5 1,1-3 0,-1 6-152,0 0 1,-4 2 0,0 1 0,1 2 212,-3 2 0,4-3 0,-5 3-196,2-2 0,1 3-512,4-4 1,-4 0-20,1-4 1,-5-1-1,2-3 68,0-4 0,-2 1 1,-3-1-79,3-2 0,-2-1 504,2-1 189,3 0 0,-1 5-260,7 3 1,-3 4 0,0 4-1,-2 3 207,2 0 1,-4 4 0,3-5 0,-1 3-123,-2-1 0,5-6-1030,-3 3 0,3 0-1222,2-1 2090,-7 0 0,0-9 0,-6-2 0</inkml:trace>
  <inkml:trace contextRef="#ctx0" brushRef="#br0" timeOffset="1257">1550 304 8297,'0'-8'-132,"0"0"0,2 5 0,2-1 132,4 3 0,8 1 0,3 0 0</inkml:trace>
  <inkml:trace contextRef="#ctx0" brushRef="#br0" timeOffset="2342">1892 365 8206,'-1'-10'93,"-3"1"0,1 4 0,-5 5 0,-2 0 198,-1 0 1,-1 0 0,0 1 0,0 3-138,0 5 1,3 1 0,3 3-1,0-1-101,4 0 1,0 0 0,4 0-135,2 1 0,-2-7 0,6-1 0,2-4-159,1-1 0,-3 0 0,0 0 0,2 0 15,0 0 1,1-1 0,-1-4-38,-2-3 1,0-3 0,4-1 99,1 0 1,-5 5 0,-2 2 384,0-1 1,-1 5-30,-1-3 1,2 8-1,3 4 1,-2 3 87,-1 1 0,3 2 0,-1 1 0,2 2-86,-2 2 1,3 2 0,-3 3-1,1 1-146,-1-1 1,2 0 0,-6 1 0,-1-2 34,-2-3-134,-1 3 0,0-5 0,-1 4 1,-3-3-1,-4-2 0,-5-2 1,-2-3-197,-1-3 0,-2 0 1,2-5 143,-4-1 1,1-2 0,0-1-1,0-1-7,0-3 1,4-3-1,-1-5 1,2-2-1,3-2 86,3-4 0,3 1 0,5-2 1,1 1 7,3 1 0,4-4 1,7 2-1,3 0 28,1 0 0,1-2 1,5 3-1,-1-2 112,0 2 0,1-3 1,-1 3-1,1-2 97,-1 1 0,-4 0 1,-1 3-1,-1 0-165,-3 1 0,-1-1 0,-4 3 1,0-1 39,-2 1 0,-5 0 0,2 0-27,1-1 0,-6 0 0,1 3 0,-5 3-238,-3 1 1,-1 3 0,-4 3 149,0-1 1,-1 0 0,1 5 13,0 3 1,4 3-1,1 5 1,2 0 2,2 1 1,2 4 0,1 2 0,0 2 66,0-1 1,5-4 0,3 5-1,2-1 46,-2-1 1,7-1 0,-3-6-1,0 0-79,-2 0 1,0 0 0,-1-1-1,0-1 61,-1-2 0,3-5-369,-3 1 0,3-3-237,1-1 1,-4-1 0,-1-3 298,-1-4 1,2-3-1,-3-2 275,2 1 1,0 0 0,2 1-11,-1 3 0,-4-1 0,5 4 72,0 3 1,-2 0 0,0 4 0,-1 0 212,1 3 0,-3 4 0,4-1-41,2 3 0,-1-3 0,1-1-253,-2-2 0,0-1 1,4-4 35,1 0 1,-1 0 0,0-1-520,0-3 1,-4-1 0,-1-5 0,-1 2 113,-4-2 0,1 0 0,0-3 1,1 1 232,-1 0 0,-2 0 0,-1 0 0,0-2-21,0-2 1,0 2 0,0-2 0,0 2 121,0 2 1,0 0 0,0 0 600,0-1-327,0 1 0,0 7-120,0 5 0,1 7 0,2 7 0,1 4-71,-1 1 1,2-3 0,-1 3 0,0 0 91,2 0 0,-5-2 1,5 2-1,-2-2-316,0-2 1,1-1-1,-2-2 1,1 0-319,-1 0 1,-2-3-1570,-1-1 2019,0 0 0,0-1 0,0-2 0</inkml:trace>
  <inkml:trace contextRef="#ctx0" brushRef="#br0" timeOffset="2516">2515 329 8282,'0'-12'861,"0"3"0,0 1-663,0-1 0,5 2 1,3 0-219,3 2 0,3-3 0,1 4 0,1 1 133,-1 1 0,3-2 0,-2 0 0,0 2-657,2 0 0,-5 2 0,5 0 0,-2 0 544,1 0 0,4-5 0,-2-2 0</inkml:trace>
  <inkml:trace contextRef="#ctx0" brushRef="#br0" timeOffset="3180">3052 183 8104,'4'-8'-141,"0"0"1,2 4 0,-4-4-1,4 0 467,1 1 0,-3 1 0,4 8-174,1 2 1,-3 3-1,-1 5 1,-1 1-17,0 4 1,0-2 0,-2 5-1,1 2-29,1 1 1,1-3-1,-2 0 1,2 1-92,2-2 1,0 0 0,2-4 0,-1 1-256,2-1-81,1-7 179,1 3-23,6-10 146,-5 10-305,5-10 129,-6 5 1,0-6 81,0 0-145,1-6 90,-1 0 0,-4-2-6,0-1 88,-5 1-99,8-4 112,-10 0 135,5 0 1,-6-1 0,0 1 0,-2 0 12,-2 0 1,-3 0 0,-5 1 0,0 1-41,0 2 1,-1 5 0,0-2 248,-3-1 0,2 5 0,-2-3 0,4 4-178,3 4 0,0-1 0,5 5-169,1 1 1,2 2-71,1 2 1,1-5-1,3-2 1,4 0-62,3-3 0,1-2 0,1-1 39,-1 0 0,4 0 58,0 0-11,6 0 74,-8 0 1,5-1-56,-3-3-4,-3 2 181,5-3 1,-2 1-194,1 0 71,-1 0-26,2-2 50,-5 5-43,5-10 299,-6 10-99,-5-10-162,4 9-6,-10-9 215,4 10-94,-5-10 0,0 9-91,0-7 157,-5 7 1,-2-4 284,-5 6-187,0 0-100,0 0 0,-1 0 0,1 0 0,1 2 4,3 2 1,1 2 0,5 7-1,-2-1-83,1 0-156,2 0 172,6 1 1,-2-1-54,5 0 0,0 0 0,6-1 0,0-1-526,3-2 357,-1 0 0,2-1 100,-5-2 0,6-1 62,-2 0-114,-4 0-1380,5-4 603,-6 0 322,6 0-400,-5 0 927,5 0 0,-1 0 0,2 0 0</inkml:trace>
  <inkml:trace contextRef="#ctx0" brushRef="#br0" timeOffset="3750">3969 255 8441,'7'-6'991,"2"2"0,-3 8-963,1 4-84,-5 3 0,8 1 119,-6 0 1,5 0-1,-2 1 1,1-1 331,0 0-685,1 0 213,3-5-119,0-2 335,-5 1-831,4-5 369,-5 5 102,1-6-618,4 0 374,-4 0 245,0 0 0,3 0 1,-3-2-624,0-2 758,4 3 0,-8-10 1,5 4-1,0-1 0,0 0 33,0-2 0,-4 0 0,3-3 0,0 2 921,0 3-553,-5-3 1,8 9-1,-5-5 316,2 2 1,-3 0 131,4 5-601,-5 6 1,4-3 0,-5 5 0,3 1 50,-3 2 0,5 1 0,0 1 1,1-3 295,0-1-685,-5 1 173,8-3-9,-5 0-380,1-2 244,4 1 14,-10-5 0,10 5-530,-3-6 417,3 0 0,-3 0 0,-1-2-519,-1-2 579,-2 3 0,0-10-19,0 3-85,5-3 56,-7-1 0,4 0-13,-1-1 2,-4 1 442,10 0 0,-9 4-101,7 0-241,-7-1 1010,9 3-571,-9-5 487,8 9-583,-8-3 1,5 5 0,-5 1 0,4 3 0,-1 5 750,1 1-826,3-3 1,-6 4 0,4-3 0,-1 2-164,1-2 1,-3 3 0,4-4-770,2-1 385,-5 5 251,1-9-812,-1 3 0,-2-5 150,5 0 835,-5 0 0,8-5 0,-5-2 0</inkml:trace>
  <inkml:trace contextRef="#ctx0" brushRef="#br0" timeOffset="5506">4628 97 8253,'0'-8'0,"0"-1"0,0 5 428,0-4-99,0 6 1,1-4 0,2 7 0,2 4-127,2 3 0,-3 8 0,3 4 0,-1 3-22,1 2 0,-3-1 1,4 1-1,1-2 157,-3-3-124,5 3-524,-4-4 1,1 0 156,0-3 1,0 1 0,5-4-592,-1-2 597,0-1-573,-5-4 477,4 0 0,-5-2-217,7 0-122,-1 0 276,0-9 1,0-1 88,1-2 0,-1-4 0,-1 1 0,-2-4 134,-1 0 1,-5-3 0,1 2 0,-3 0 562,-1-2 1,0 5 74,0-4 0,-1 5 0,-3 4-241,-4 4 0,-3 4 0,0 4 64,3 4 1,-2 3 0,6 1 0,2 0-166,0 1 1,2 0 0,0 2-311,0 1-34,6 1 1,-4-5 0,7 0-268,0 0 249,2 1 0,1-5 0,0-1 1,1-1-142,-1 1 0,4-4 0,0 1 0,-1-3-17,-1-1 0,2-4 0,0-1 0,-1-2 22,-1-3 0,-2 1 0,0-1 0,-1 2 168,-3-1 1,3-2-1,-4-3 1,1 1 66,0 1 1,-5-3 0,2 7 0,-1-3 1151,1-2 0,0 7-406,-1 2 0,-1 2-338,5 2 0,-5 2 1,2 2-139,0 4 1,1 7 0,3 1-155,0-1 1,-3-1 0,4-2 0,-2 0 27,1 0 1,2-4 0,2-1-462,-1-1 1,0 2 0,0-4 0,0-2-88,1 0 0,-5-4 1,0 0-1,0-4 177,-1 0 1,4-3-1,-3-3 1,3 0 17,1 0 0,-4 0 0,0-1 0,0 1 180,-1 0 0,3-4 1,-6-1 674,-2 2 0,4 2 1,-2 1 38,-1-1 1,-8 7 0,-3 2-241,-3 2 1,3 4 0,0 2 0,0 4-189,1 3 0,-2 1 1,5 1-1,0 2-173,-2 2 1,5-1-1,-3-4 1,4 0-249,4 1 0,-1-1 0,5 0 198,1 0 1,2-1 0,1-1 0,0-4 0,1 0-748,-1-4 0,4 0 0,0-2 1,-1 0 310,-1 0 0,0-4 1,-1-2-1,1 0 329,-3-4 0,-3-1 0,1-1 0,-1 0 204,2 0 1,-3-1 0,-1 1-1,1 0 332,0 0 1,1-1-126,4 1 1,-1 4-1,-1 1 1,-2 2 1,0 2 78,4 7 0,-4-1 0,-1 5-210,-2 2 0,5 0 0,-3 3 1,0-1-80,-3 0 1,1 0-1,0 1-48,2-1 1,-4 0 0,2 0-267,1 0 1,-6 1-264,0-1 0,-2-5 0,-6-3-76,-1-3 1,3-2 346,2-3 1,3 1 0,2-5 236,3-2 0,3 3 0,5-1 0,1-1-13,-1-2 1,4-1-1,0 0 1,1-1 4,0 1 1,-3 0-1,2 0 1,-2-1 338,-2 1 1,0 0-1,0 0 1,-1 0-52,-3-1 0,2-3 1,-6 0-1,-1 1-90,-2 1 1,-1 2 0,0 0-146,0 0 0,0 4 0,-1 1 0,-2 0-100,-1 0 1,-2 5-32,2-3 0,3 10 1,-3 4 66,3 6 0,1-1 0,0 3 1,0 1 17,0 2 1,1 2 0,2 0 0,2-3 15,2-2 0,-3 4 0,4-4 0,0 1-266,-1-1 0,2 0 1,-3-5-48,1 0 0,1-1 0,4-1-35,0-2 1,0-6-1,1 2 1,-1-2 50,0-2 0,4-4 1,1-2-1,-2 0 158,-2-4 0,-1-1 0,2-1 1,1 0 282,1 0 0,-1-1 0,-5 1 0,-4 0-80,0 0 0,2-1 1077,-4 1 0,0 0-583,-4 0 0,-5 5 0,-4 3-516,-1 3 0,-1 6 1,1 3-106,2 3 1,5-3 0,-1 0 0,3 3-118,1 4 1,0-1 0,0 2-1,0-2-69,0-2 1,5 0 0,4 0-72,1 0 0,3-3 0,-1-3-79,0 0 1,0-2 0,0-4 0,1 0-21,-1 0 1,0-2 0,0-2 298,1-4 1,-3 1-1,0-1 1,-2 0 114,2 1 0,-4 1 0,2 2 524,2-5 1,-3 4 534,1 1 0,-5 4-673,1 4 1,-3-1 0,0 3 0,2 1-357,1 0 1,4-3-1,-2 3 1,1 0-158,2-1 0,2-3 0,1 1-160,0-2 1,1-2 0,-1 0-1,0 0-185,0 0 0,0-4 0,-1-2 1,-1 1 202,-2-1 0,-5-3 1,2 2-1,-1-1 34,0 0 1,0 0 0,-5-3 499,-3 3 1,1-2-1,-5 5 1,-2-1 83,0 1 1,-3 1-1,1 4 1,0 0-138,0 0 1,0 0 0,-1 0-421,1 0 0,0 0 1,0 0-1,1 1-451,3 3 0,-2-1 639,6 5 0,0 0 0,4 4 0</inkml:trace>
  <inkml:trace contextRef="#ctx0" brushRef="#br0" timeOffset="5750">6594 36 9475,'6'5'128,"0"2"1,-5 5-1,2 2-63,1 2 0,1 3 0,-1 4 0,3-1 57,0-2 0,2-1 1,-3 3-1,1-3-328,2-2 0,-2 1 1,0-3-1,-2 1-232,-2-1 0,2-5 0,-1-2 438,-1 1 0,-2 2 0,-1 1 0</inkml:trace>
  <inkml:trace contextRef="#ctx0" brushRef="#br0" timeOffset="6030">6032 157 8164,'12'0'469,"0"0"0,2-2-216,2-2 0,-1 3 1,5-3-1,1 1-182,-2-1 1,4 3-1,-3-3 1,2 1-874,-2-1 0,-2 3 1,-6-3 801,0 2 0,0-3 0,1-2 0</inkml:trace>
  <inkml:trace contextRef="#ctx0" brushRef="#br0" timeOffset="6450">4652 159 7655,'-11'-2'321,"3"-2"123,3 3 1,6-8 0,3 4 0,5 3-266,6 0 0,4 2 0,6-1 0,-1-2-245,1-1 0,3 0 0,1 3 0,-2-2-92,-1-1 1,-6 0 0,-1 4-1,0 0 158,0 0 0,1-5 0,5-2 0</inkml:trace>
  <inkml:trace contextRef="#ctx0" brushRef="#br0" timeOffset="6663">3957 36 8169,'-12'0'-1476,"5"-6"994,1 5 482,6-5 0,6 12 0,1 1 0</inkml:trace>
  <inkml:trace contextRef="#ctx0" brushRef="#br0" timeOffset="8649">8194 85 8223,'-1'-9'-1506,"-3"1"1935,2 6-339,-3-4 0,9 12 0,0 2 0,0 4 87,2 4 0,-1 3 0,5 6 1,-2-2 403,1-3-428,2 3-161,1-4-37,1 0 194,-1 4 39,0-9-612,0 3 262,0-4 29,1-1-325,-1-5 256,5 3-28,-3-8 275,4 3-95,-6-5 83,6 0-186,-5 0-67,5 0-398,-6-5 519,0 3 0,4-8 0,1 1 0,-4-1 0,-2-3-146,-3 1 203,0 0 1,-1 0-1,-3-1 108,-2 1 1,-2 4-1,-2 0 1,-3 0-1,-6 0 35,-4 0 0,-7 5 0,3-3 0,-1 2 114,0 0 1,-1 0-1,-3 4 1,1 0-68,2 0 1,0 0 0,4 2-1,3 0-94,0 2 0,6 0 0,1-2-204,2 2 98,1-3 1,9 5 0,3-8 0,3 0-99,1-3 1,0-3-1,1 3 1,-1 0-17,0-1 1,0-3-1,0 0 1,1 0 67,-1 1 0,-1-3 0,-3 3 0,-4-3-1,-3-1 0,-1 4 0,0-1 43,0 0 56,-5-2 70,-2 4 0,-9 1 1,-2 3-13,-1-1 0,-1 0 382,-5 4-420,6 0-260,-4 0 168,10 5 1,-9-4 0,6 5-122,1-1 193,7-3 0,-3 9 0,4-3 0,0 3 0,2-5 0,5 0 0</inkml:trace>
  <inkml:trace contextRef="#ctx0" brushRef="#br0" timeOffset="10264">8766 207 8208,'-7'-6'-1546,"-3"3"927,1-5 717,-1 6 0,1-8 1,1 5 596,-1-2-575,-2 4 1,-1-2 30,0 5-61,-1 0-297,1 0 139,5 0 101,-4 0 1,6 1 0,-4 3 65,0 4 1,7 3-1,-2 1 1,2 1 0,2-1-76,0 0 1,0 0-1,2 0 1,2 1-255,4-1 0,3-1 0,1-2 187,0-1 1,0-5 0,1 1-1,-1-2-201,0-2 1,0-5-1,-1 0 1,-1 0 243,-2-1 0,-6-3 0,4 1 0,-1-3 0,-3-2 0,2 1 0,-3 0 0,-1 4 0,0 0 0,0-2 0,0 5 967,0-1-612,0 1 1,0 5 0,1-1-228,3 3 0,-1 8 0,5-2-155,2 3 1,-3 1 0,1 0-1,0 0-31,-1 1 1,3-2 0,-1-2-338,1-1 157,-3 0 0,4-1 176,-4-1-419,0-1 170,4-4 14,-5 5 142,1-6 81,4 0-8,-10 0 1,10 0-1,-4-2 82,0-2 0,2-2 0,-5-7 0,-1 1 0,-2 0 0,-1 0 0,0-1 0,0 1 0,0 0 0,0 0 0,0 0 133,0 5 1,0-4 70,0 3 1,6 2 160,2 2 0,3 8 1,1 5-106,0 1 0,0 3 0,1-1-242,-1 0 1,0 0 0,0-1-1,1-1-149,-1-2 1,0-4 0,0 3-198,0-2 1,1-1-123,-1-4 278,0 0 27,-5 0 1,4 0 0,-3 0 144,3 0 0,1-5 0,0 3 0,0-9 0,-4 9 0,1-5 0,0 0 0,1 0 0,-1-1 0,-1 1 0,-4-3 0,4 1-40,-5-1 1,3-3 17,-6 1 0,-2 4 0,-2 1 452,-4 2 0,-7 1 1,-1 4-165,1 0 1,1 1 0,3 3-101,3 4 0,-1 3 1,5 1-105,1 1 0,2-1 0,2 0 0,3 0 10,4 0-242,-2 1 1,4-2 0,-1-2-1,1-2 1,3 0 0,-1-2-1,0 0-411,0-2 0,1-1 0,-1-4 581,0-2 0,-4 1 0,-1-5 0,-2-1 0,-1-2 0,-4-1 0,0-1 0,0 1 0,0 0-1,0 0 0,-4 4 337,0 0 0,-1 5 300,1-1-298,2 2 0,-3 4-61,5 2 0,5 3 0,2 5-242,0 0 1,4-4 0,-3 0-156,3 2 0,0-3 0,-2-1 0,-1 0-57,2-3 0,-3-1 0,1 1-168,1 1 0,2 0 0,1-4 0,0 0 345,1 0 0,-1 0 0,0-1 0,0-3 0,1 2 0,-1-2 0,0 2 0,0-3 0,0 4 0,-1-4 0,-1 1-195,-2 0 1,-4-5 0,3 4 322,-2-2 1,-1-1 119,-4-4 0,-1 0 0,-3 1 0,-3 1-98,0 2 0,-4 5 0,3-1 0,-3 3 1,-1 1 0,0 0 0,0 0 0,0 0-54,-1 0 1,5 4 0,0 1-1,0 2-40,1 3 1,-2 1 0,5 1-193,1 0 1,1 0 0,4-1 0,1-1-91,1-2 1,5-1-1,-1 1 1,3-4 3,1-3 0,1-1 1,-1 0-1,0 0-13,0 0 0,0 0 0,1-1 234,-1-3 0,-1-3 0,-3-5 0,-4-1-17,-3 1 0,3 0 1,0 0-1,-1 0 18,-2-1 0,-1-3 1,0 0-1,0 0 62,0-2 0,-1 4 0,-2-2 0,-1 3 188,2 0 0,-4-3 0,2 0 594,1 1-211,2 1-555,1 7 0,0 3 0,0 8 0,0 5-9,0 1 1,4 3 0,2-1 0,-1 1-85,0 4 1,5-2 0,-2 4 0,3-2-64,1-2 1,0-1-1,1-2 1,-1 0-73,0 0 1,0-1 0,0-3-1,1-2-111,-1-1 0,0-3 1,0 2-387,0-3 1,-3-1 645,-1 0 0,0 0 0,4 0 0</inkml:trace>
  <inkml:trace contextRef="#ctx0" brushRef="#br0" timeOffset="10482">9829 73 7796,'8'0'-911,"-1"-1"1644,-2-3 1,-1 4-791,-4 0 1,0 5 0,0 8 0,-1-3-362,-3-1 1,2 1-1,-2-1 27,3 1 1,6 3 390,3-1 0,3 0 0,1 0 0</inkml:trace>
  <inkml:trace contextRef="#ctx0" brushRef="#br0" timeOffset="10817">10184 110 6937,'-12'-7'501,"-1"-2"0,1 5 0,0 1-291,0 2 1,-1 1 0,1 0-1,0 0-357,0 0 1,1 1 0,1 2 0,4 2-138,0 2 1,2-3 0,6 4-1,2 0 76,4-1 1,3 4-1,1-3 1,0 3 38,0 1 1,0 4-1,1 1 1,-2-3 225,-3 0 0,3-2 0,-5 0 0,2 1 187,1-1 1,-7 0-50,2 0 0,-4-1 0,-4-3-143,-4-4 1,-3-2-1,-1-2 1,-1 0-111,-4 0 1,5-2 0,-2 0 0,5-4-574,-1-1 0,0-1 631,-3-4 0,7 0 0,0 0 0</inkml:trace>
  <inkml:trace contextRef="#ctx0" brushRef="#br0" timeOffset="14393">475 1062 8354,'4'-8'1150,"0"0"1,1 5-1049,-1-1 1,2 8 0,3 5-1,-1 1-52,2 3 0,-3-1 1,1 0-1,0 0-152,-1 0 1,3 3-1,-3-1 1,1-3-636,1 0 0,-7 0-1523,2 1 2260,3 0 0,0 0 0,5 0 0</inkml:trace>
  <inkml:trace contextRef="#ctx0" brushRef="#br0" timeOffset="14596">646 1074 8109,'0'-8'1843,"0"-1"-1419,-6 7 1,5-2-1,-2 8 1,4 4-219,3 3 1,5 5-1,-4 0 1,2 1-342,2 0 0,-2-3 0,1 2-428,2-2 1,-3-4 0,-1 0 562,0-2 0,3 0 0,-2 4 0</inkml:trace>
  <inkml:trace contextRef="#ctx0" brushRef="#br0" timeOffset="15739">1012 1098 8077,'0'12'107,"0"1"0,0-1 0,0 1 1,0 2-1,0 4 0,0 3 297,0 4 0,4 2 1,3-1 265,4 2-377,-2-1-59,9 2-133,-1-4 0,-2 2 1,6-7 202,0-5-473,-3-2 130,5-2 0,-4-4 202,5 0 5,1-5 0,-2 2-201,-3-5 1,2-5 0,-4-3-298,1-3 1,-4-3 0,1-1-1,-4-1-207,-4 1 1,2-4 76,-6-1 197,0 2 183,-4-5 1,-3 5 0,-4-3-1,-5 0 1,-3 1-177,-2 1 120,-2-4 161,-6 4 0,-1-1 1,-1 1-1,-1 1 1,-1 3 303,-1 1 0,5 2-170,-4 0 1,3 4 62,2 0 1,5 5 92,3-1-215,2 3 76,2 1 1,1 1 78,3 3-155,2 3 0,6 5 0,0 0 174,0 0-267,0 1 89,6 4 1,1-2-80,5 6 0,6-6-1,2 1 1,3-3 0,1-2 0,1-1 0,-1-3-30,1-2-459,-1-1 252,0-4-54,1 0 0,-5 0-323,1 0 266,-1 0 192,-1 0 1,0 0-199,-3 0 230,-2-5 0,3 3 0,-4-2 0,-1 3 63,0 1 1,-4 0 167,0 0 0,-1 1 0,3 3 0,-4 4 0,1 3 0,-1 1 0,0 1 299,1-1 0,0 0 0,2 0 0,-2 1-34,-1-1-261,-2 0-23,1 0 1,-3 0 0,3-1-202,0-3 1,-3-1-1,3-4-440,1 1 390,-5 0 95,10-9 1,-8 2 0,5-5-1,0-2 1,0-1 0,0-1-512,2 0 462,0 0 37,-3 0 151,4-1 0,-4 1 0,5 1 167,0 3 1,-4 3-80,1 5 1,-5 0 0,2 1 0,1 3-1,-1 4 121,-1 3 0,1 5 0,-4 1 0,4-2 126,0-2-404,-3-1 26,3 1 0,-2-5 0,1-1-391,2-2 195,1 4-65,-1-7 0,4 3 0,-3-5 0,3 0-219,1 0 1,0-1 277,0-3 0,2 2-2104,2-2 2261,-2-2 0,9-1 0,-4-5 0</inkml:trace>
  <inkml:trace contextRef="#ctx0" brushRef="#br0" timeOffset="16629">2490 1160 8060,'13'-5'2874,"-2"2"-2581,-3-5 1,-4 5 0,-8 0-407,-4 6 1,-5 0-1,-3 4 1,-3-2 105,0-2 0,-8 2 0,1-1 0,-2 0-141,-2 2 0,-4-5 1,1 3-1,-1-2-302,2-2 0,-2 0 0,4 0 0,0 0 248,0 0 0,3-2 1,6-2 224,0-4 0,8-3 1,-1-1-1,6 0 0,2-1 9,4 1 1,6 0 0,4 0 0,4 0 110,4-1 0,8 3 1,5 1-1,1 4 56,0 0 1,5 3 0,1-2-1,2 4-83,-3 4 0,2-2 0,-5 3 0,3-1-42,2 0 0,-4 0 0,-1-4 1,1 0 19,-2 0 1,-1 0 0,-6-1-1,1-2-81,-1-1 0,-4-4 0,-1 3 0,-2-2-163,-6-3 0,-1 3 1,-6-1-30,-1-1 0,-1-2 0,-4 0 0,-1 2 71,-1 0 1,-6 3 0,-1-2 0,-4 3-9,0 4 0,1 1 1,1 0-1,-2 0 193,-2 0 1,1 1-1,4 5 1,0 5 132,0 4 1,-1 8 0,2 0-1,2 5 55,1 4 1,5-4-1,-1 3 1,3 0-120,1 1 1,1-5 0,3 1-1,4-2-253,3-2 1,1 0-1,1-4 1,-1-4-180,0-2 1,4-6 0,1-1 0,-3-2-201,0-2 1,2-2 0,1-1 0,-2 0-2,-2 0 0,-2-5 1,-2-3-1,0-2 487,0 2 0,-2-3 0,0 3 0,-2-3 0,-2-1 0,2 0 0,-1-1 0,0 7 222,-4-5 224,6 9 0,-5-2 0,3 8 139,-2 5 0,-2 1 1,1 3-1,2-1-261,1 0 1,5 0 0,-1 1-281,3-1 0,1-4 0,1-1-150,-1-2 0,-4-1 0,0-4 1,2 0-127,0 0 0,3-1 0,-2-3 1,-2-4-123,-1-3 107,-5-1 1,2 2-265,-5-2 1,-1 5 0,-3-9 418,-4-3 0,-3 7 0,-1-1 0,-1 4 0,1 2 207,0 3 0,-4-1 0,-1 0-23,3 3 0,1 2 1,4 2-1,2 4-186,2 1 0,1-3 0,4 4-770,0 1 864,0 2 0,10 1 0,4 1 0</inkml:trace>
  <inkml:trace contextRef="#ctx0" brushRef="#br0" timeOffset="17072">3002 1233 9158,'7'13'365,"-1"-1"0,-6 0 1,1 2-248,3 2 0,-1-3 0,4 5 0,-1-2 0,1 1-197,3-2 0,-4-3 1,2-3-221,2-1 0,1-5 0,1 1-385,0-2 0,0-4-418,1-2 655,-1-3 189,-5-5 1,2 0 257,-5 0 0,0 0 0,-4-1 0,4 1 0,0 0 0,1 0-72,-5-6 1,0 9 117,0-4 0,0 4 0,0-3 743,0-1-623,0 7 565,0 0-294,5 6 1,-4 2 234,3 2-350,-2 2-147,-2 7 1,4-1-98,0 0 1,4 4 0,-3 1 0,1-2-510,-1-2 208,5-1 169,-3 1 0,1-5-1185,0 0 662,0 0-185,4-1-220,0-2 982,1-5 0,4 0 0,2 0 0</inkml:trace>
  <inkml:trace contextRef="#ctx0" brushRef="#br0" timeOffset="17909">3455 1184 8011,'-12'0'-288,"0"0"60,5 0 869,-4 0 1,4 1-1,-4 3-496,3 4 0,-1 7 1,5 1-1,1 1-63,2 0 0,1-3 0,0 2 0,0-2-107,0-2 0,5 0 0,3 0 0,3-1-267,1-3 1,2 2 0,1-5 0,2 1-289,2-1 0,-4-1 0,3-4-253,0 0 658,-5 0 0,5-5 1,-6-2 174,0 0 0,1-4-77,-1 5 77,0-7 0,-5 1 163,4-6-165,-10 5-15,4-10 0,-1 5 551,1-2-240,-1-3-100,-4 4 1,0-10 32,0 1 1,0-1 0,-2 5 0,0 1 74,-3 2 1,1 0 0,4 3-34,0-1 1,-4 4-213,0-1 1,-1 8-87,1 4 1,2 9 0,-2 6 0,2 5 72,-2 3 1,2 2 0,-2 3 0,3 2 11,1 2 1,0-2-1,0 4 1,0-2-101,0 1 1,0-5-1,0-3 1,0-1-130,0-1 1,4 3-1,1-6-338,2-1 340,-4-7 0,8 2 38,-3-6 1,3 0-102,1-4 65,-5 0 0,3 0-412,-1 0 201,1 0 185,-3-6 24,4 5 101,-10-10 1,10 4 0,-4-5 123,0 0 0,0 0-191,-3-1 465,-3 1 0,9-4-133,-6 0 443,0-1-238,1 11-116,-4-5 20,5 4 96,-1 0-61,-3 2 1,3 6-162,-5 3 0,0 3 0,0 5-29,0 0-108,6 1 1,-5 0 0,3 2 0,-3 1 112,-1-1 0,2-2 0,0-4-452,2-1 1,6 0 0,-2 3-256,3-3 0,1-2-207,0-6 523,1 0 0,-5-2 0,-1-2 0,-1-4-443,1-3 791,1 5-318,-1-5 60,4 4 0,-10-5-178,3-1 325,3 1 0,-6 0 0,4 0 707,1 0-421,-4 5 318,3-4 0,-4 8 372,4-5-631,-4 5 0,6-1 1,-5 8-113,2 5 0,1 1 1,-4 4-1,2 1-117,1 1-62,0 0-108,1-3 1,-2-1-65,5 0 1,-4-1-1,3-2 1,0-2-811,-1-1 1,-2-2-702,5-4 1629,-1 0 0,4-6 0,0 0 0</inkml:trace>
  <inkml:trace contextRef="#ctx0" brushRef="#br0" timeOffset="18044">4054 1074 8040,'0'-7'-1738,"-5"3"1738,1 8 0,0 3 0,4 5 0</inkml:trace>
  <inkml:trace contextRef="#ctx0" brushRef="#br0" timeOffset="18434">4138 1282 8011,'0'12'514,"5"6"-385,-3-4 0,3 3 1,-3-6-1,0-1 1,2-2-79,-1 1 0,-2 2 0,-1 1-246,0 1 200,0-7 74,0 0 45,0-6 1,0-2-167,0-2 1,0-2-1,0-7-42,0 1 0,0-1 0,2-2 0,1-2-34,1 2 1,4 1 0,-3-1 0,1-2 108,-1 2 1,5 2-1,-2 2 216,3 3-169,1-3 0,-4 10 0,0-3 411,2 2-180,0 2 54,-3 0-251,4 6 0,-8 2 0,4 7 0,-2 1-71,-2-1-150,-2 4 212,-1-6 1,0 5 75,0-6-59,0 6-148,0-4 0,0-1-1252,0-5 723,0 0 192,0-1-728,0 4 1133,0-10 0,5 5 0,2-6 0</inkml:trace>
  <inkml:trace contextRef="#ctx0" brushRef="#br0" timeOffset="19094">4420 1391 8008,'0'7'-1116,"1"-2"775,3-5 890,-2 0 1,4 4 0,-1 1-409,3-3 1,3 0 0,-1-1-16,-1 3 1,1-3 0,-1 3-1,1-4 1,3-2 61,-1-2 0,0-6 1,0 3-1,0-1-181,1 0 0,-5 1 1,-1-2-1,-2 1-409,-2-2 506,4-1-233,-6 5 1,4-5-106,-5 3 1,-1-3-47,-3-2 400,-3 1-1,0 5 1,-4-2 0,3 5 0,-3 1 0,-1 2 129,0 1 0,0 4 1,0 1-1,-1 2-135,1 3 1,0 5-1,1 1 1,2-1-154,0-2 0,7 0 0,-2-1 0,2 0-207,2 0 1,2-1 0,0-1 0,4-4-218,1 0 1,1-2 0,4-4 140,0 0 1,0 0-1,1-2 1,-1-2 24,0-4 0,0 1 1,0-1 296,1-1 0,-7-2-27,5 4 1,-4-4 0,5 3 627,1-3 0,-5 5-144,0 1 1,-6 5-1,3 5-278,-4 3 1,-1 3-1,0 1 1,0 0-159,0 0 0,0 4 0,0 1 0,0-1-73,0 2 1,1-5 0,2 5-83,1-1 1,4 1 85,-4 2 1,0 4-7,-4-4 0,0-1-61,0 1 118,0 1-22,0 3 0,0-4 6,0 1-3,0-1-31,-5-1 0,2 3-47,-5-6 75,5 0-2,-8-3 1,5-1-19,-6 0 15,-1 0 52,1 0 1,-1-1 217,-4-3-265,4 3 12,-10-9 0,4 7-4,-6-5-2,1 0 240,-1-4 0,1 4 102,-1 0-843,1 0 334,-6-4 1,7-4 97,-5 0-452,5-5 1,-3 2-1,7-5 534,1 0 0,2-6 0,4-1 0</inkml:trace>
  <inkml:trace contextRef="#ctx0" brushRef="#br0" timeOffset="20266">5091 1281 7997,'-9'0'665,"1"0"1,1-1-584,-1-3 0,4 1-464,8-5 1,-1 5 0,4-2-1207,-2-1 1588,-1 5 0,2-4 0,1 5 0</inkml:trace>
  <inkml:trace contextRef="#ctx0" brushRef="#br0" timeOffset="20433">5068 1379 8138,'12'7'1653,"-5"0"-2753,-3-3-373,-2-3 1473,-2 4 0,-6-5 0,-1 0 0</inkml:trace>
  <inkml:trace contextRef="#ctx0" brushRef="#br0" timeOffset="20809">5482 1073 8142,'13'5'352,"-5"3"0,0 7 0,1 4 0,2 3 1,1 4-1,2-1-122,2 1 0,-4-3 0,2-1 0,-5-3-331,1-1 0,-3-2 0,0-4 1,-2 0-729,-2 1 1,-2-1-840,-1 0 892,0-5 776,0-2 0,-5 1 0,-2 0 0</inkml:trace>
  <inkml:trace contextRef="#ctx0" brushRef="#br0" timeOffset="21033">5299 1109 8994,'12'0'0,"1"0"0,-1 0 0,1 0-10,4 0 0,-2 0 0,5 0 20,2 0 1,1 0-1,1 0 1,1 0 0,-2-1-384,-3-3 1,3 3 0,-4-5 0,0 2 372,-3 0 0,3-6 0,0 4 0</inkml:trace>
  <inkml:trace contextRef="#ctx0" brushRef="#br0" timeOffset="21837">5666 988 7993,'0'-8'903,"0"0"-795,0 5 0,2-2 0,2 6 43,4 3 1,-1 3-1,1 7 1,1 2 33,2 4 1,2-1 0,-1 2 0,0 0-27,0 2 1,0 2-1,1-2 1,-1-2-137,0 0 0,0-5 1,0 3-1,-1-1-144,-3-3 1,3-3 0,-4-3-302,0 0 0,0-3-311,-3 2 444,-3-2 120,5-6 57,-6 0 1,0-6 0,0-2 0,0-3 22,0-1 0,0 0 1,0 0-1,0 0 92,0-1 1,0 1-1,1 0 108,3 0 0,-1 0 1,5 1-22,1 3 1,-2 2 0,1 6 239,2 0 1,-5 6-1,1 2 1,-2 3-74,0 1 1,1 4-1,-2 0 1,1-1-283,-1-1 0,2 2 0,-1 0 0,0-2-480,2-5 0,-5 2 0,4-4-737,1 0 923,-5-2-421,5-5 335,-6 0 1,0-1 404,0-3 0,4-3 0,0-5 0,0 1 0,1 3 0,-2-3 0,5 4 55,2 0 1,-4-2 0,3 5 409,0 1-308,2 2 38,1 1 795,-5 0-365,4 0-245,-4 0 37,-1 0-261,5 0 165,-4 0-101,5 0 86,6 0-398,-5 0 113,5-6 0,-6 4 0,0-5-185,1 1 82,-1 2 271,0-1-112,-5-2 0,2-1-248,-5 0-358,0 0 0,-4 0 234,0-1 0,-5 5 0,-3-2 0,-3 0 67,-1 3 1,-4 2 0,-2 1 0,0 0 311,1 0 1,-4 1-1,5 4 1,1 1-100,2 1 0,0 4 0,1-3 0,1 3 1049,3 1-788,-3 0 1,10 5 0,-3-1 743,2-1-713,8-2 154,1 0-338,5-1 1,1 0-1,4 0 1,3-1 0,3-3-82,2-4 1,-1 2-1,2-2-426,2-1 372,-2-2-312,4-1 184,-6-5 1,1 3 123,-1-9-911,-5 10 452,4-10 225,-9 10 3,3-10-757,-4 10 320,-1-10 714,0 9 0,0-9 0,1 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0:53.077"/>
    </inkml:context>
    <inkml:brush xml:id="br0">
      <inkml:brushProperty name="width" value="0.04269" units="cm"/>
      <inkml:brushProperty name="height" value="0.04269" units="cm"/>
      <inkml:brushProperty name="color" value="#004F8B"/>
    </inkml:brush>
  </inkml:definitions>
  <inkml:trace contextRef="#ctx0" brushRef="#br0">147 340 7348,'-8'-2'-75,"0"-2"1,5 2 66,-1-7 65,2 7-62,2-4 137,0 6-129,0 0 0,0-5 0,-5 3-437,4-3 272,-5 5-90,6 0-10,0 0 224,-5 0-27,3 0 244,-3 0-242,5-5 9,0 3 166,0-3 1,-1 1-169,-3 0 564,-3-6-259,0 9-60,2-5 0,1 5 0,-2-2 0,-1-1 1,-2 2 166,-2 0 1,3 2-1,1 2 1,0 0-153,0 2 0,5 6 1,-2-2-43,2 3 0,2 1 1,0 0-1,2 0-79,2 1 1,-2-2 0,7-2 0,0-1-135,2 2 0,1-4 1,0 1-230,1-1 1,-1-2 130,0-4 0,-1-2 1,-2 0-370,0-2 0,-7-6 294,2 2 0,-2-3 0,-2-1 207,0 0 0,0-1 0,0 1 242,0 0-112,0 5-126,0 2 464,0 5 177,0 0-177,5 0-340,-4 5 48,5 2 1,-1 1 396,3 0-121,-2 0-367,5 5 0,-4-5 174,5 0 17,0-5-487,-5 8 194,4-10-1,-5 4 170,7 1-691,-7-5 323,5 5-62,-9-6-68,8 0 216,-3-6 0,0 5-158,-2-10 1,-1 8 0,1-5 77,-3-1 0,0-2 1,-2-2 152,0 1 1,0 0-1,0 0-8,0 0 0,0-1-56,0 1 208,5 0 1,-2 5-1,5 3 723,1 3-622,2 1 0,-3 1 0,1 3 564,0 4-373,-4-2-137,6 5 1,-8-5 68,5 7 0,-1-1-68,1 0 0,3-4 86,-3 0 13,3 0-135,-4-1-480,4 4-296,-10-10 350,10 5-974,-10-6 579,10 0 329,-10 0-845,10 0 0,-8 0 1147,5 0 0,-5-6 0,2 0 0,-5-7 0</inkml:trace>
  <inkml:trace contextRef="#ctx0" brushRef="#br0" timeOffset="192">513 144 8232,'0'-8'1010,"0"0"-760,0 5-113,0-2-63,0-1 101,0 5 1,0-3 31,0 8 1,2 3-1,0 5 100,2 0 5,0 6-62,2 1-292,-5 5 0,9-1 3,-6-2 0,4 0 0,-3-3 0,1 0-177,-1-1 0,3 0 0,-4-5-765,-1 0 0,3 0 981,-2 1 0,-6-1 0,-5 0 0</inkml:trace>
  <inkml:trace contextRef="#ctx0" brushRef="#br0" timeOffset="442">513 279 8332,'12'0'0,"1"-2"204,-1-2 0,0 1 0,2-5 0,1 0 0,1 1 1,-1 3 1,2-1-1,1 1 1,0 1-153,-1 2 1,1 1-1,-3 0 1,1 1-67,-1 3 0,-1-1 1,-2 5 27,0 2 1,-1 0 0,-2 3 0,-2-1-71,-1 0 1,2 0 0,-4 0-1,-1 1-231,-2-1 1,-1-4-1718,0 0 2003,0-5 0,-6 2 0,0-5 0</inkml:trace>
  <inkml:trace contextRef="#ctx0" brushRef="#br0" timeOffset="586">808 144 8211,'-6'-5'-527,"0"4"1,6-10-294,0 3 586,0 2 0,0 2 234,0 8 0,6 3 0,0 5 0</inkml:trace>
  <inkml:trace contextRef="#ctx0" brushRef="#br0" timeOffset="1264">1064 206 8211,'0'13'416,"-6"-1"0,-2 0-36,-3 0 1,5 0-1,1 1 1,4-1-173,1 0 1,0 0-262,0 0 0,6-1 0,2-1-131,3-2 0,5-5 0,0 1 1,-1-3 56,-1-1 0,-2 0 0,1-1 0,2-2-165,2-1 1,-1-4 0,-4 2 0,0 1 22,0 0 0,1-5 0,-1 2 0,0-3 237,0-1 0,-4 0 0,-1-2 73,-1-2 1,-2 1 0,-4-5 0,0-1 0,0 1-10,0-1 0,-2 1 0,-2-4 1,-2 1 193,-1 2 1,-4 4 0,4 4-1,-1 3 278,0 1 1,0 0-184,-5 5 0,5 1 0,2 7 0,0 4-161,3 3 0,2 3 0,1 2 1,0 3-31,0 0 1,1 4-1,3-3 1,5 4-118,1 0 1,3-4 0,-1-1 0,0-1-175,0-3 1,2-2 0,1 0-1,1-1-50,-1 0 1,3-4 0,-1-1 0,2-2-37,3-2 1,0-2 0,-1-1-1,0 0 11,0 0 0,-3 0 0,0 0 0,-2-1 60,0-3 1,1 1 0,-5-3 0,-1-1 175,-3 0 0,1-1 0,-5-4 135,-1-1 0,-2 1 0,-1 0-11,0 0 1,-1 4 0,-3 1 206,-4 1 0,-3 2 0,-1 4 0,0 0 8,-1 0 0,5 2 0,1 2 1,1 3-139,-1-1 1,4 5 0,-1-3 0,3 3-90,1 1 1,1 1-1,3-1 1,4 0-29,3 0 1,1 0-1,2 1 1,2-2-284,5-3 1,2 1-1,1-5 1,1 0-281,-1 2 0,0-5 1,1 3-1,-1-2-150,1-2 1,-5 0 0,-1 0 0,-1 0 628,-3 0 0,4 0 0,0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0:29.356"/>
    </inkml:context>
    <inkml:brush xml:id="br0">
      <inkml:brushProperty name="width" value="0.05692" units="cm"/>
      <inkml:brushProperty name="height" value="0.05692" units="cm"/>
      <inkml:brushProperty name="color" value="#004F8B"/>
    </inkml:brush>
    <inkml:brush xml:id="br1">
      <inkml:brushProperty name="width" value="0.04269" units="cm"/>
      <inkml:brushProperty name="height" value="0.04269" units="cm"/>
      <inkml:brushProperty name="color" value="#004F8B"/>
    </inkml:brush>
  </inkml:definitions>
  <inkml:trace contextRef="#ctx0" brushRef="#br0">3028 487 12681,'-13'-16'-520,"1"-2"0,0 0 0,1 1 543,3 2 1,-2 5-1,5 4-907,-2 0 649,-1 2 0,0 4 0,1 1-601,2 4 827,1 1 0,-2 1 0,-1-1 1</inkml:trace>
  <inkml:trace contextRef="#ctx0" brushRef="#br0" timeOffset="1261">3076 538 10783,'0'-12'-1824,"0"4"1621,0-1 1,-1 5 213,-3-4 0,-2 0 0,-3-4 26,1 0 0,4 3 1,-4 1-1,0-1-8,1-2 0,-4-1 0,3 0 0,-3-1-27,-1 1 0,-6-1 0,-2-2 0,-2-2 13,2 2 0,-8-2 1,3-1-1,-4 1-26,-1-1 1,-1-4 0,4 3 0,0-1 227,-4-1 0,-3 5 0,-4-3 0,-2 2-50,0 2 1,-6-3 0,-1 2-1,-3 2-69,-3 5 0,-2-2 1,4 4-1,3 0-117,-4 3 1,3-1-1,-4 1 1,3 1-47,1 2 0,0 6 0,1 3 0,0 2 66,3-2 0,-1 7 0,5-2 0,1 4 35,-2 0 0,4 5 0,-3 0 1,3 3-16,1 4 1,6 1-1,4-2 1,4 5-8,3 2 0,9 2 0,0-1 0,3 2 19,1 3 0,4-2 0,-1 6 1,3 0-51,1-2 0,5 5 0,3-5 0,5 1-30,3-4 1,3 2-1,7-2 1,4-4-63,6-2 1,2-1-1,8 4 1,2-2-24,-1-3 0,14 0 0,-2-5 0,3 0 90,0-4 1,6 1-1,-5-5 1,2 0 56,1-2 1,-2-1 0,-4-3 0,-3-2 3,-3 0 0,6-4 0,-10 0 1,3-2 52,1-2 0,2-2 0,-6-2 1,-4-3-101,-2-4 0,0-7 1,-3-3-1,-2-1-12,-1-3 1,-2-6 0,-2-5 0,-3-2 78,-1-2 1,-2-3 0,-5-2 0,-2 0-34,-5 0 1,-3-5 0,-2 4-1,-3-2 98,-4 0 1,-2 6 0,-4-2 0,-2 3-66,-4 2 0,-8 1 0,-4 2 0,-3 4-295,-2 4 1,-9 2 0,-2 1 0,-4 3-93,-2 1 0,0 2 0,-4 4 0,4 1-96,4 3 1,0-2 443,9 6 0,-4-5 0,1 2 0</inkml:trace>
  <inkml:trace contextRef="#ctx0" brushRef="#br1" timeOffset="3652">2419 1367 6925,'-12'0'98,"0"0"1,-1 0 0,0 2 10,-4 2 1,4-2 0,-5 8 0,2 2-76,0 3 0,-5 3 0,4-2 0,-1 3-31,0 0 1,-3 8 0,0-1-1,-2 5 27,-1 7 0,-2 0 1,-1 8-1,-3 3 17,-1 3 0,-3 6 0,-5 0 0,-3 5 9,-2 2 1,-1 5 0,-3 1 0,-1 4-11,0 2 0,0 4 1,1-2-1,2 0 22,2-1 0,0 9 1,-2-1-1,1 1-50,-1-1 0,23-41 1,0 0-1,0 0 1,0 1-1,0 0 0,1 0-507,-1 1 0,0 1 510,2 0 0,0 0-1,-3 4 1,0 0-1,3 0 1,-1 0-2,-2 3 0,-1 0 1,1 2-1,-1 0 0,1 0 1,-1 0-1,1-1 1,0 1-27,-1-2 1,1 1-1,-2 1 1,0 1-1,1 1 1,0 0 0,1 1-1,0 0 64,0-1 0,1 0 0,2-2 1,0 1-1,1-2 0,1-1 1,1 1-1,0 1-43,2-1 0,0 2 1,1 3-1,1 1 0,-1 0 1,-1 0-12,1 1 1,0 1 0,0 0-1,0 0 1,2 1 0,-1 0 0,0 0-1,0 0 1,0-1 0,1-1-3,-1 0 1,2 0 0,2-3 0,1 0 0,0 0 0,0-2 0,1 2 0,0 0-16,0 0 0,0 1 0,-1 0 0,1 1 1,2 1-1,0 0 0,0 2 0,1-1-8,1 1 0,0-1 0,-1 3 1,-1-1-1,3-1 0,-1 0 1,0 2-1,0-1-7,0 2 0,0-1 0,3-3 0,-1 1 0,0-2 0,0 1 0,1-1 1,1 0 11,0 0 1,0 0 0,1 3 0,-1 0-1,1-1 1,1-1 0,1 1 0,0-1-24,0-1 0,0 0 0,-1-1 0,0 0 0,2-1 0,1 0 0,-1 0 0,1 1-6,1 1 0,-1 0 0,-1-1 0,0 1 0,0 3 0,-1 1 0,0 0 0,1 0-12,-1 0 0,0-1 1,-1 6-1,0 0 1,2-5-1,-1 1 1,0 1-1,0 1 30,-2 0 1,0 0-1,0 7 1,0 1 0,-1-9-1,0-1 1,0 1-1,0 2 12,0 0 0,0 1 1,0-2-1,0-1 1,0 1-1,0 0 1,0-2-1,0-1 20,0-2 1,0 0-1,0 5 1,0-1 0,0-5-1,0-1 1,0 2 0,0 1-44,0 0 0,0 1 1,0 0-1,1 1 1,0 0-1,1 0 1,0-1-1,1 0-35,0 2 1,1-1 0,0-2 0,0-1 0,1 2-1,1 0 1,-1-2 0,0 0 29,-1-2 1,0-1 0,-1-1-1,2 0 1,1-4 0,0-1 0,0 0-1,0 0 56,0-1 1,0-1 0,0 0 0,1 0 0,-1-2-1,1-2 1,1 1 0,0-1-96,2 0 0,1-1 0,12 39 1,1-4-1,-1-4 83,-2-4 0,2-8 0,-3-4 0,3-5 0,2 0 0,-1-2 0</inkml:trace>
  <inkml:trace contextRef="#ctx0" brushRef="#br1" timeOffset="4638">427 14568 8073,'7'-5'-1237,"-1"2"1240,-6-5 1,0 0 0,1-5-25,3 1 0,-1 5 1,5 3 35,1 3 0,-2 2 0,1 5 0,1 5 31,-3 3 0,9 12 0,-3 0 1,3 4-49,3 4 1,-3 1 0,5 3-1,2 1 8,1 2 0,1 0 0,1-3 0,-1 1-19,1 2 1,1 6 0,1 1-1,1 3-28,-1 1 1,3 2-1,-1 0 1,-1 2 33,2 2 0,-3 2 0,4 1 1,1 0-1,-1 0 1,0 0 0,3-1 0,-2-3 22,2-4 0,2 1 0,0-2 1,1-3-48,0-3 1,-2-3 0,-1 3 0,-3-2-57,-1-2 1,2-1-1,-3-5 1,-3-1-33,-5-2 1,2-3-1,-4-6 1,0 1 118,-2-1 0,-5-5 0,-4-3 0,3 3 0,-4 0 0</inkml:trace>
  <inkml:trace contextRef="#ctx0" brushRef="#br1" timeOffset="5326">1402 16547 7980,'2'7'-430,"2"-3"1,4-3 427,3-1 0,5 0 0,2 0 1,-1 0-1,4-1-67,2-3 1,-2 3 0,8-3 0,-3 2 26,-2 2 1,1 2 0,-1 0-1,0 2-35,1-1 1,-1-2-1,-1-1 1,-2 0 19,-5 0 1,2 0-1,-3-1 1,-3-2 5,-3-1 0,-5-4 1,3 3 128,-1-2 194,-2 4 0,-10-2-65,-2 5 0,-3 0 0,-1 0-148,0 0 0,4 0 0,1-2 0,0-2-38,0-4 1,3 1 0,-3-1 0,2-1-107,2-2 1,1-5 0,-1-1-1,-1 2-399,1 2 0,2-3 484,1-1 0,5-4 0,2 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4:10.996"/>
    </inkml:context>
    <inkml:brush xml:id="br0">
      <inkml:brushProperty name="width" value="0.04286" units="cm"/>
      <inkml:brushProperty name="height" value="0.04286" units="cm"/>
      <inkml:brushProperty name="color" value="#004F8B"/>
    </inkml:brush>
  </inkml:definitions>
  <inkml:trace contextRef="#ctx0" brushRef="#br0">15 424 7623,'-8'0'101,"2"0"0,7 2 1,4 1-31,4 2 0,-1-1 0,2-4 21,1 0 0,1 0 0,2 0-77,0 0 0,0 0 0,1 0 1,-1 0-114,0 0 0,-5 0 1,1-1-110,1-4 1,1-3 86,2-6 0,-6 0 36,-3 0 1,-4 4 0,-2 3 601,-4 0 1,2-2-220,-6 4 0,-1-4-174,-4 4 0,5 0 0,-1 7-57,-1 3 0,5-2 0,0 6 0,1 2-67,0 2 1,1 1 0,4 0-8,0 0 1,0 0 0,1 0 0,4-1 43,4-4 0,4 2 0,1-5-6,0 2 0,0-5 0,0 2 0,0-3-400,0-2 1,1 1-1,-1 2 189,0 2 0,0 0 0,-2-4 0,-1 2-300,-1 2 0,-1 0 173,5-5 1,0 0 305,1 0 0,-1-6 0,0-2 0</inkml:trace>
  <inkml:trace contextRef="#ctx0" brushRef="#br0" timeOffset="226">551 368 8377,'-8'14'-91,"-3"0"1,5 0 67,-2 0 0,3-1 0,-2-2 0,-1-2 0,0 2 49,-3 2 0,3-4 1,-1-1-408,-2-2 0,3 3-646,-2-4 1027,7 0 0,-5-7 0,4-2 0,2-4 0,-4-6 0</inkml:trace>
  <inkml:trace contextRef="#ctx0" brushRef="#br0" timeOffset="492">396 467 7473,'0'-14'-149,"0"0"0,0 5 0,-2 1 762,-2 2 55,2-5-570,-4 9 0,12-4-183,3 6 0,4 0 1,1 0 112,0 0 0,0 5 0,-1 1 0,-2 2-109,-2 3 1,-4 1 0,3 2 0,0 0 34,-1 1 0,-3-6 1,2 0-1,-2 2-26,1 2 1,1-4 0,-2 1-121,0 1 1,7-5-207,-1-1 1,2-4-82,2-1 479,0 0 0,1-6 0,-1-2 0</inkml:trace>
  <inkml:trace contextRef="#ctx0" brushRef="#br0" timeOffset="1409">733 382 7623,'0'14'112,"0"-6"0,0 4 0,-1-1 0,-2 5 0,-2 3-30,2-2 0,1 0 1,2 0-1,0 4-75,0 1 0,0-3 1,0 3-1,0-2 44,0-3 0,0 4 0,0-3 0,0 0-340,0-3 1,0-1 0,0 1-170,0-1 0,0 0-146,0 0 383,-6-6 0,4-4 232,-2-8 0,2-4 0,2-6 0,0 0-6,0 0 1,0-1 0,0 1 0,0-1 45,0-4 0,0 3 0,0-4 1,-1 1 50,-4 0 0,3 0 0,-2 4 0,2-3 43,2 0 1,0-3-1,0 4 1,0-2-26,0 2 1,0 1-1,2 2-88,2 0 0,0 1 1,5 2-45,2 2 0,1 1 1,1-3-1,-2 3-21,-2 2 1,1 1 55,4 5 0,-2 2 0,-1 1 0,-3 3 37,-1 2 0,-1-3 0,-2 4-46,6 2 0,-4 2 1,0 1-55,1 0 1,-6 0-1,4 0 2,-3 0 1,-7 1-1,-1-3 1,-1-1 28,1-2 1,-5-4-1,2 3 6,-4-2 0,4-1 0,1-3-78,2 2-38,-5-2 74,9 4 1,-3-11 0,10 1 27,4 1 0,-1-4 0,2 1 0,1 0-31,1-1 1,2-2-1,0 3 1,1 0 9,-1-1 0,0-4 0,0 3 0,0-1 59,0 0 0,0-1 0,0-2 0,0 1-28,1 1 1,-6 1-1,-1-5 1,0 0 172,-1 0 1,-3-1 0,0 1-1,-2 0 14,-2 0 0,0 0 1,0 0-73,0 0 0,-2 0 1,-1 0-1,-3 1-57,-2 4 0,3-2 1,-4 4-24,-2 0 1,3 3-57,-1 0 0,4 2 1,-3 4-1,2 2 0,1 4 1,5 6-1,0 0 24,0 1 1,0 0 0,0 4 0,0 3 4,0 0 0,0 3 0,0-5 0,0 1-16,0-1 1,5 4-1,1-5 1,0-2-58,1-2 0,-1 0 0,-3-1 0,3-2-292,2-2 1,-3 2-149,4-2 1,1-4 42,4-1 469,0-4 0,0-1 0,0 0 0</inkml:trace>
  <inkml:trace contextRef="#ctx0" brushRef="#br0" timeOffset="2630">1257 424 7689,'0'-14'390,"0"5"0,0-1-155,0-1 1,-7-1-37,-2-2 1,1 6 0,-1 3-187,-2 3 0,3 2 0,0 2 0,0 1-17,0 2 0,0 6 1,-3-2-1,4 4-59,0 1 1,-2 0-1,4 0 1,2 0-8,2 0 1,1 0 0,0 1-35,0-1 0,0 0-131,0 0 0,6-6 0,3-4 190,4-2 1,-4-2 0,1-2 72,1-2 1,1-4 0,1-6 47,-4 0 1,-1 1 0,-5 2 0,2 2 83,-2-2 0,-2 3 1,1 0 427,3 2-260,-4-5-269,6 9 1,-7 2 0,0 10-114,0 2 1,0-2 0,0-1-19,0 2 1,0 2-111,0 1 0,6-2 1,2-1 76,0-1 0,-1-7 0,-4 3 0,4-1 55,1-1 1,-4 1 62,6-5 0,-6 0 0,6 0 79,1 0 0,-3 0 0,-1-1-33,0-4 0,2 2 0,-3-7-49,2-1 0,0-1 1,2-2-1,-4 1-9,0 4 0,-4-4 0,4 5 0,-1-1 76,-1 0 0,3-1 263,-3-4-64,-2 6-269,4 2 0,-6 7 7,0 4 1,0-2 0,2 7-99,2 1 1,-2 1 0,3 2-112,-4 0 0,4 1 120,0-1 1,1-2 0,-3-1 64,2-1 1,1-7-2,-1 1 1,-2-2 33,6-2 0,-4 0 52,4 0 1,-4-2 0,3-2-43,-2-6 1,0-1 0,-2 0-1,0 2-27,-1-2 0,4-2 1,-1-1-62,2 0 1,-3 0-263,4 0 317,0 0 185,5 6 0,-6 8-59,-3 9 1,-3 4 0,-2 1-71,0 0 0,4 0 0,1 0-131,-2 1 0,0-1-173,2 0 74,-3-6 129,10-2 0,-9-6 1,5-2 67,-2-2 1,1 0 0,-4-5-4,1-2 0,6 3 1,-4-1-24,2-2 0,1 0 0,4 0 0,-2 3-11,-2 2 1,-4-4 129,4 6 391,1-1-400,4 5 1,-6 6 0,-2 2-92,0 0 1,-4 4 0,4-2-78,0 2 0,-2 1 1,3-2 34,0-2 0,-1-4 0,-1 3-17,4-2 0,-3 0 1,1-2-44,-1 0 1,-3 1-219,6-5 0,-4 0-68,4 0 1,-4 0-129,5 0 1,-1-6-66,5-4 0,-6 2 565,-3-1 0,-4 6 0,-7-10 0,-2 6 0</inkml:trace>
  <inkml:trace contextRef="#ctx0" brushRef="#br0" timeOffset="2855">1525 270 7623,'-10'0'157,"1"0"734,6 0-1219,-4 0 1,14 0 0,2 0-661,4 0 988,-5 0 0,4 0 0,-4 0 0</inkml:trace>
  <inkml:trace contextRef="#ctx0" brushRef="#br0" timeOffset="4660">2442 481 8984,'6'-15'174,"-3"6"0,5 0-210,-2-2 0,5 3 0,-1-2 1,1-1-1,0-1-104,-2-2 1,1 4 0,2 1-1,-1-4-52,-2-4 0,-4 1 0,3-2 0,0 2 3,0 2 1,-5-2-1,2-1 1,-4-2 157,-1 2 1,-1-3-1,-4 1 1,-5 0 1,-2-1 0,2 5 0,1 0 0,-2 5-15,-1 4 0,-3 1 0,1 5 1,0 0 495,0 0 0,0 0 1,1 2-1,2 3-300,2 4 1,6 5 0,-3 3-1,1 4-182,0 1 1,1 1 0,4 7 0,0 1-62,0 2 1,0 10-1,0-4 1,1-2 48,4 0 1,-4 0-1,6-2 1,-3-1-17,1 1 1,4-7 0,-4-5 0,0 1-41,1-2 1,-4 3 0,4-6 0,-1-2 34,-1-1 0,1-2 0,-5 0 4,0 0 1,0 0 194,0 0-67,0-6 1,-5-8 0,1-9-58,1-4 0,1-6 0,2 0 0,0 1-47,0-3 1,0-1 0,0-6-1,0 1 29,0 4 0,-5-7 1,1 5-1,0 0 47,3-2 0,1 7 1,0 1-1,0 3 287,0 2 1,0 5 217,0 0-473,0 5 0,6-3 0,4 3 1,2 0-228,2 1 0,-4 1 0,-1 2 1,2 0-62,2 0 1,1 0 183,0 0 0,0 0 71,0 0 0,-1 2 0,-2 1 1,-4 3 14,0 2 0,-1 0 0,-3 3 0,2-2 94,-2 2 1,-2 2-1,-1 1-67,0 0 0,5 0-91,0 0 1,1-1-128,-1-4 1,-2-3-43,6-6 1,1 0 140,4 0 0,-5-6 42,1-3 1,-2-4 0,1-1-1,-3 1 1,0 4 1,-2-4 0,3 4 0,0-4-12,-4-1 1,3 0 0,0 0 43,2 0 1,-3 1 320,4 4-156,-5 3 0,2 7 1,-6 4-48,0 4 0,0 4 0,0 1-88,0 0 0,0 0 0,0 0-147,0 1 1,0-6-1,1-1-268,4-2 1,-2 3 189,7-4 1,-6 0-1,6-5 132,1 0 0,-3-5 1,-1-1-1,1 0 25,0-1 1,-3-4-1,3 2 155,-2-4 0,3-1 0,-2 0-64,0 0 1,-3 0 0,2 0 65,0 0 0,-4 4-47,2 1 1,-1 6-24,2-2 0,-3 5 0,2 5-29,-2 4 0,-2 4 1,0 1-1,0 0-70,0 0 0,0 0 0,0 0-206,0 0 0,2 1-88,2-1 1,4-6 94,6-4 1,-4-2 0,-1-2 118,2 0 0,-3 0 0,0-2 0,0-1 64,-1-2 1,-2-4 0,4 3-54,2-2 1,0-2 0,0-2 55,-1 2-518,-1-2-310,-1 10 116,-2-4 736,-6 6 0,0 0 0,0 0 0</inkml:trace>
  <inkml:trace contextRef="#ctx0" brushRef="#br0" timeOffset="4963">3245 71 7609,'0'14'356,"-4"1"-63,-1-1 0,0 0 1,5 1-1,0 3 0,0 2 1,0 2-125,0 3 0,0 5 0,0 0 0,0-5-290,0-3 1,0 1-1,2-4 1,1-2-498,2-1 0,5-2-193,0 0 1,-2-1 810,1-4 0,-6-3 0,4-6 0</inkml:trace>
  <inkml:trace contextRef="#ctx0" brushRef="#br0" timeOffset="5993">3049 382 7712,'-14'8'290,"6"-2"1,3-6-1,10-2-374,4-2 0,8 2 0,2-4 1,-2 1 123,-1 0 1,3 1 0,0 2 0,0-1 2,1-2 1,-4-4-1,4 3 1,-1-2-225,0-3 0,1 3 1,-3-1-1,1-2 2,-6-2 0,2 0 0,-6 2 0,0 2 171,-3-2 1,-4-1 0,-1-3-30,0 1 1,0 0 0,-1 0 956,-4 0 0,2 5-422,-7-1 0,1 7-386,-5-2 1,4 5 0,3 5-134,0 4 1,3 4 0,4 1-1,0 0-52,0 0 0,0 2 1,0 3-1,0 3-93,0 0 0,0 3 0,1-5 0,2 1 62,2-1 1,0-1 0,-4-4 46,4 4 0,-3-3 0,2 3 1,-2-4 1,-2-5 37,0-1 1,1-6-17,4 2 1,-2-10 0,7-4-15,1-4 1,-4 1 0,3 1 0,1 2 7,1-2 1,2-2 0,1-1 0,-3 0 17,-2 0 0,2 4 0,-3 2 224,4 2 0,-4 1 73,1 5 0,-5 0 1,2 2-45,0 3 1,-3 3 0,-2 6-115,3 0 0,-4 0 1,5 0-1,-1 0-154,0 0 1,1-4 0,-3-1 0,4 0-87,0-1 0,-2 3 0,4-6-40,2-2 0,-3-1 0,2-2 1,1 0-31,1 0 1,-2-5-1,-1-1 1,0-2 57,-1-3 0,3-2 0,-4-1 137,0 0 0,1 0 0,2 0 0,-6 0 158,-2 0 1,-2 4 0,0 1 146,0-2 1,-2 5 0,-2 1 60,-6 3 0,2 2 0,-1 0-204,-2 0 1,3 2 0,0 3-250,2 4 1,0-1 0,3 1 0,-2 2-105,2 2 1,1 1 0,2 0 16,0 0 1,5 0 0,1-1-1,0-2-9,1-2 0,4-4 0,-2 3 101,4-2 0,-4-1 1,0-5-1,2 0 29,2 0 0,-4 0 1,1-2-1,1-1 44,1-2 1,-2-4-1,-2 3 1,-1-2 103,1-3 1,-3 3 0,3-1 44,-2-2 0,3-2 0,-2 0 0,-1 2 48,0 2 1,5 0-13,-1-5 0,-2 6-131,1 3 1,0 3-28,5 2 0,-6 7 0,-1 1 0,-3 1 45,1 0 0,1-1 0,-3 3 0,2-1-21,-2 1 1,3-4 0,1 3-300,1 1 0,-4-5 0,6-1-337,1-4 0,-3-1 1,1 0-300,2 0 0,-5-1 891,-1-4 0,3-3 0,0-6 0</inkml:trace>
  <inkml:trace contextRef="#ctx0" brushRef="#br0" timeOffset="8133">4261 171 7617,'-6'8'-1362,"6"-2"1317,0-6 1,0-1-105,5-4 59,-4 3-9,-1-4 99,0 6 0,-6-6 0,-2-2 0</inkml:trace>
  <inkml:trace contextRef="#ctx0" brushRef="#br0" timeOffset="8980">4263 184 7522,'0'-9'274,"0"-1"0,-1 6-82,-4-6 0,3 6 1,-4-4 69,0 1 1,4-3-146,-2 0 1,2-2 0,2-3-58,0 1 0,2 2 1,1 1-1,3 1-61,2-1 1,1 4-1,5-1 1,0 1-39,1 4 0,-1 2 0,0 1 1,0 0-78,0 0 1,2 0-1,2 0 139,6 0 0,-8 4 0,-2 3 0,-3 1 64,-3 3 1,-1 1 0,-3 2-1,0 0-8,-1 0 0,-1 5 0,-4 0 0,-1 0-55,-1 1 0,-6-4 0,4 3 0,-2-4-58,-3 0 1,0-1 0,0 0-1,2 0-130,-2 0 0,-2 0-200,-1 0 0,5-1-688,-1-4-410,7 4 1462,-3-12 0,12 6 0,2-7 0</inkml:trace>
  <inkml:trace contextRef="#ctx0" brushRef="#br0" timeOffset="9205">4347 452 7898,'-6'8'1913,"-2"-2"0,0-4-2151,3 3 1,5-4-139,5 4 1,-2-3-1,6-2-170,2 0 546,-4 0 0,5-7 0,-4-1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4:00.400"/>
    </inkml:context>
    <inkml:brush xml:id="br0">
      <inkml:brushProperty name="width" value="0.04269" units="cm"/>
      <inkml:brushProperty name="height" value="0.04269" units="cm"/>
      <inkml:brushProperty name="color" value="#004F8B"/>
    </inkml:brush>
  </inkml:definitions>
  <inkml:trace contextRef="#ctx0" brushRef="#br0">72 168 6258,'0'-8'-233,"1"2"119,4 6 1,-2-5 90,6 1 23,-5-1 0,2 5 0,-6 0 0</inkml:trace>
  <inkml:trace contextRef="#ctx0" brushRef="#br0" timeOffset="1830">71 112 7003,'-14'0'43,"4"0"1,2 1 425,2 4 1,0-3-437,1 2 0,2 4 0,-5 1 14,2 4 0,1 1 0,5 0 0,0 0-19,0 0 1,0 1 0,0-1 0,0 0 3,0 0 1,0 0 0,2-1-1,1-2-100,2-2 1,5-6 0,0 2-22,2-4 1,3-1 0,-1 0 15,0 0 1,-5-1 0,1-4 35,1-4 0,0-4 0,0 1 0,-4 1-1,0 1 0,-1 2 0,-3-3 118,2 2 1,1 1 0,-3-3 461,2 2-235,0 6 0,-5-2 1,0 10-178,0 4 0,0 4 1,0 1-20,0 0 0,0 0-183,0 0 0,4-5 0,3-1-80,0-1 0,3-1 0,4-3 50,0 2 1,-5-1-27,1-4 1,-2-6 103,1-3 0,-3 1 0,-6-2 61,0-1 0,0-1 0,0-2 29,0 0 1,-1 0 0,-2-1 122,-2 1 1,-6 0-50,2 0 1,-2 5 0,0 1 75,1 2 1,1 1-128,-5 5 1,4 5 0,2 1 14,2 2 0,1-4-407,5 6 0,2-1 236,3 5 1,3-6-1,6-3-61,0-4 0,-5-1 0,1 0 0,1 0 9,1 0 0,2 0 0,0-1 77,0-4 1,1-1 0,-3-5-19,-2 2 1,0 4 0,-3-3 756,1 2-321,-5 1 1,3 7-241,-6 2 1,0 4-1,0 6-123,0 0 1,0-4 0,0-1-28,0 2 1,0 2-164,0 1 1,0-5-86,0 1 1,6-7 117,4 1 0,-2-2 134,1-2 0,-1-2 0,3-1-1,-2-1 1,-6-3 0,4 4 0,-3-3 52,1-2 0,4 3 0,-2-2 1,-1-1-12,0 0 0,4 3 1,-4-3 216,2 2-113,-5 1 0,8 7-2,-6 3 0,-1 2 1,-4 8-1,0-1-106,0 0 1,0 0 0,0 0 0,0 0-40,0 0 0,2-4 0,1-1-218,2 2 1,6-5 68,-2-1 0,4-3 76,1-2 1,0-7 0,-2-2 0,-1-4 26,-1-1 0,-6 0 0,4 0 1,0 0 140,0 0 1,-5 0 0,2 0 0,-2-1 28,2 1 1,-4 0 0,4 0-19,-4 0 0,4 0 0,0 0-11,-2 0 1,0 1-1,0 2 43,2 2-116,0 6-40,-5-4 0,-2 9 29,-3 3 1,2 2 0,-6 8 2,-2-1 1,5 0 0,-1 0 0,3 0-39,-1 0 0,0 0 1,5 0-1,0 0-9,0 1 0,0-1 0,0 0 0,0 0-31,0 0 0,5-5 0,1 1-35,2 1 1,-3-5 0,4 0-28,2 1 0,2-6 1,1 4-1,0-4-85,0-1 0,0-1 0,0-2 0,2-4 84,3 0 1,-4-1-1,4-3 1,-5 1 41,-4-1 0,2 5 1,-4 0-1,2 1-6,-1 0 1,-6-1-1,3 3 1719,1-2-337,-6 1-1032,5 4 0,-6-2 0,-1-1-84,-4-2 0,4-1-160,-4 1 0,2 4 0,0-6-277,-2 1 1,-1 5 169,1-4 1,2 3 0,-7 2 72,-1 0 0,4 0 0,-3 2 0,1 3 17,1 4 1,-5-1 0,6 1 0,-3 2 329,1 2 1,6-4 0,-2 1-253,3 1 1,2 1-121,0 2 0,0-4-78,0-1 1,2-6-127,3 2 1,2-4 132,8-1 0,-1-6 134,0-3 0,-2-4 0,-1-1 121,-1 0-148,-7 0 0,8 0 0,-5 0 1,0-2 16,1-3 1,-1 3 0,-3-2-1,2 0 139,-2 0 0,-2 2 0,1-3 0,1 3-49,2 2 1,0 0-1,-5 0-77,0 0 0,1 6 0,2 2 35,2 0-79,0 4 0,-5-3 0,0 10 7,0 4 0,0 9 0,0 1 0,0-1 89,0 3 1,-5-6-1,0 6-27,2-1 1,2-3-1,1 5 1,0-1-1,0-4-26,0-1 0,1-4 0,2-1 0,4-3-163,0-2 1,3 4-1,4-6 47,0 0 1,0-3-1,0-1 1,0 0-208,0 0 0,1 0 1,-1-1 120,0-4 1,0-1-1,-2-5 1,-1 1-225,-1-1 0,-1 3 0,5 1 0,0-1 417,1 0 0,-1-2 0,0-4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3:38.583"/>
    </inkml:context>
    <inkml:brush xml:id="br0">
      <inkml:brushProperty name="width" value="0.04269" units="cm"/>
      <inkml:brushProperty name="height" value="0.04269" units="cm"/>
      <inkml:brushProperty name="color" value="#004F8B"/>
    </inkml:brush>
  </inkml:definitions>
  <inkml:trace contextRef="#ctx0" brushRef="#br0">0 118 6691,'13'0'64,"0"0"-37,-9 0 1,7 0-1,-4 0 195,6 0 1,-2 0 0,2 0-53,2 0-219,2 0 1,3 0 0,-1 0 0,1 0-1,-1 0 1,3 0 102,4 0 0,-4 0 0,6 0-24,0 0 1,-4 0 0,7 0 0,-3 0 0,-2 0-25,2 0 1,-4 0-1,6 0 1,-1 0-7,-5 0 0,4 0 1,-2 0 44,-2 0-44,6 0 20,-8 0-130,6 0 175,0 0-64,-6 0 1,13 0-1,-7 0 1,0 0 22,0 0 0,1 0 0,-6 0 5,3 0 1,3 2-1,-5 2 1,2 3-1,0-3-21,2-2 1,-6-2-1,4 0 1,-2 0 12,2 0 0,-5 7 0,5-1 0,-4-1 29,-2-3 0,-1-2 0,1 0 0,-1 0-21,1 0 1,-1 6 0,1 1 0,-1-3 31,1-2 0,-1-2 1,1 0-1,2 0-25,4 0 0,-5 0 1,8 0-1,-3 0 44,0 0-44,0 0-32,2 0 0,-4 0 15,9 0 0,-7 0 0,6 0 0,1 0-3,-3 0 0,0 0 0,-6 0 0,2 0-11,-2 0 1,5 0 0,-3 0-1,-3 0-3,-1 0 1,4 0-1,2 0 1,1 0-13,-1 0 0,0 0 1,-4 0-1,2 0 12,-2 0 0,4 0 0,0 0 0,1 0 27,-1 0-28,7 0 1,-14 0 0,14 0 14,-9 0 0,2 0 1,-4 0 55,2 0 1,2 0 0,-4 0-1,2 0-49,-2 0 1,4 0-1,-2 0 1,1 0-1,-1 0 83,0 0-143,8 0 1,-12 0 0,6 0 37,1 0-89,-8 0 98,7 0 0,-8 0-8,0 0-51,8 0 52,-7 0-4,8 0 1,-8 0-1,3 0 1,5 0 0,1 0 0,-4-2 0,7-4-15,-1 3 1,1-5-15,-1 8 28,1 0-1,6 0 0,0 0 1,0 0-1,0 0-75,0 0 1,-6 0 70,-1 0-12,1 0 172,-3 0-165,7 0 0,-6 0-1,-1 0 157,7 0-145,-7 0 1,3 0 5,-1 0 0,-1 0 4,1 0 1,3 0-19,-9 0 20,9 0 4,-13 0 0,8 0-17,-4 0 14,-4 0 25,15 0 0,-14 0 5,10 0 0,-7 0-12,7 0 1,-7 0 7,6 0 0,-6-7-36,7 1 0,-7-1 23,7 7 1,-3 0 4,2 0 0,3-2 8,-9-4 0,7 3-144,-7-3 0,0 4 124,-7 2 82,10 0-94,-8 0 8,8 0-13,-1-9 110,-6 7-103,6-7 1,-2 9 12,0 0-32,9 0 26,-14 0 0,14 0-161,-9 0 159,9-9 0,-13 7 1,8-6-72,-4 8 66,-4 0-4,6 0 36,0 0-41,-6 0 5,6 0-19,-8 0 11,8 0 1,-6 0 1,6 0-1,-9 0 1,1 0 13,8 0-11,-6 0 16,6 0-13,-8 0 13,8 0-133,-7 0 96,8 0 18,-10 0-6,1 0 127,-1 0-123,10 0 2,-8 0-4,7 0 86,-8 0-76,8 0-2,-6 0 7,6 0-3,-8 0 10,8 0-8,-6 0-110,15 0 109,-16 0 10,7 0-5,1 0-191,-8 0 180,8 0-10,-10 0-125,9-9 117,-6 7 3,6-7-16,1 9-37,-8 0 0,7 0 0,-6 0 18,4 0 25,-4 0 0,6 0 1,-6 0-1,2 0 6,2 0 1,0 0 0,-4 0-1,1 0 43,3 0 1,1 0 0,-8 0 0,1 0-17,-1 0 1,3-2-1,2-2 1,2-3-3,-2 3 1,0 2 0,-1 2 0,3 0-9,-2 0 0,0 0 0,0 0 0,2 0-35,-2 0 0,-2 0 0,-3 0 0,1 0-23,-1 0 1,1 0 0,-1 0 10,1 0 1,0 0 43,-1 0 1,1-7 0,-1 1-61,1 1 1,-1 1-1,1-1-16,-1-1 1,1-1-1,-1 7 1,1 0 28,-1 0 0,1 0 0,0 0 16,-1 0 1,1 0 0,-1 0-15,1 0 0,-1 0 0,1 0 18,-1 0 0,-6 0 0,0 0-47,3 0 1,-6 0-311,3 0 1,-6 0-613,6 0 999,-9 0 0,5 0 0,-9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6:15.332"/>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0 255,'38'-16,"13"3,-13 20,25-1,3 3,-4-2,9-7,-19 0,18 0,-7 0,17 0,0 0,5 0,1 0,3 0,-3 0,4 0,2 0,2 0,-43 0,0 0,1 0,0 0,0 0,1 0,-1 0,-1 0,2 0,-1 0,2 0,1 0,0 0,-1 0,-2 0,0 0,3 0,1 0,0 0,1 0,1-2,0-1,0 1,-2-1,43 0,-13 2,-6 1,11 0,-33 0,2 0,-3 0,0 0,2 0,0 0,-4 0,0 0,-1 0,0 0,-3 0,0 0,1 0,-1 0,0-1,-1 0,48-4,0 2,-4-6,3 4,-3-4,3-1,2-4,-6 6,-4 4,-9 2,-5 2,-7 0,-3 0,3 0,7 0,-9 2,9 2,-23-2,14 3,-11-4,10-1,1 0,5 0,7-1,7-4,-21 3,2-2,-6-3,10 3,5-1,1 5,7-2,2-2,1 2,8-3,-5-1,5 1,-1-1,1 1,3 4,-3-4,-43 4,2-1,0 0,2-1,0 2,1 1,1-3,-1 1,0 0,1 1,-1-2,1 1,-1 1,1 1,-1-3,1 1,-1 1,0 0,0 1,-2 0,1 0,-3 0,26 0,7 0,-11 0,18 0,-41 0,2 0,3 0,0 0,1 0,-1 0,1 0,-1 0,1 0,-1 0,1 1,-1 0,0 1,1 1,0-3,0 1,2 2,0-1,-1-1,0-1,3 1,0-2,-2 1,0 0,2 1,0-2,-5-1,-1 0,-2-1,-2 1,35-1,10 0,-45 0,1 1,5 1,1 0,3-1,0 0,-1 1,-1 0,-6 1,-2 0,37 0,4 0,1 0,5 0,-13 0,6 0,3 0,-17 0,12 0,-12 0,12 0,5 0,4 0,-17 0,10 0,3 0,-15 0,-28 1,1-2,41-3,-38 1,2 1,-2-1,0 1,1 2,1 0,1-2,0-1,-1 1,-1 0,2-1,0-1,-3 2,-2 0,-1 0,0 1,46-9,-7 5,-11-4,-9 6,-8-3,-26 12,-4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48:22.662"/>
    </inkml:context>
    <inkml:brush xml:id="br0">
      <inkml:brushProperty name="width" value="0.29885" units="cm"/>
      <inkml:brushProperty name="height" value="0.5977" units="cm"/>
      <inkml:brushProperty name="color" value="#A2D762"/>
      <inkml:brushProperty name="tip" value="rectangle"/>
      <inkml:brushProperty name="rasterOp" value="maskPen"/>
    </inkml:brush>
  </inkml:definitions>
  <inkml:trace contextRef="#ctx0" brushRef="#br0">0 220,'50'-13,"5"-3,-7 7,-6 4,7 1,1-1,16 0,1 1,7 4,4-1,4-3,3 3,5-3,1 2,2 2,-3 0,-9 0,8 2,-4 2,3-2,-2 6,-1-3,1 3,3-6,1 2,3-1,-3 1,5-2,-1 2,3-3,-46-1,0 0,47 0,-1 0,1 0,-4 0,3-1,-46-1,0 0,44 0,-1-3,-7-1,-9 4,16-6,-2 3,-39 1,0 0,0 3,0 0,2-1,0 0,-3-1,0 0,42-1,-17 1,-10 2,-6 1,1-1,2-2,1-1,4 0,-4 4,0-2,2-2,-1 3,4-4,-4 0,1 1,-5 0,5 3,-1-3,17 1,4-4,-7 2,9-3,-2 4,-8 1,-7 2,-7 1,-3-2,2 0,1-2,15 0,3 4,4 0,-2 0,-21 0,1 0,-1 0,-2 0,-1 0,0 0,17 4,-1 0,-5-2,-5 0,-1-2,11 0,2 0,15 0,-7 0,-10 0,8 0,-5 0,-5 0,-14 0,0 0,16 4,1 0,-6-1,15-2,2-1,9 0,-9 0,-13 0,3 0,-6 0,-4 0,13 0,3 0,9-1,4-4,-1 4,1-3,-47 3,0 1,47 0,-10 0,-10-4,-11 0,10 1,-6 2,10-1,-12-1,-6-1,2 0,0 4,-1 0,-2 0,14 0,7 0,4 0,-3 0,-23 0,0 0,21 0,4-1,5-3,-17 3,8-4,1 4,-16 0,18-3,2 2,-37 0,2 0,1 1,-1 1,0 0,-2 0,48 0,-4 0,-2 4,1 0,-4 4,-12-4,-5 0,-11-4,-3 0,3 0,-13-4,9 0,-18-4,14 4,-3 0,11 4,-5 0,4-6,-5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6:22.715"/>
    </inkml:context>
    <inkml:brush xml:id="br0">
      <inkml:brushProperty name="width" value="0.04286" units="cm"/>
      <inkml:brushProperty name="height" value="0.04286" units="cm"/>
      <inkml:brushProperty name="color" value="#004F8B"/>
    </inkml:brush>
    <inkml:brush xml:id="br1">
      <inkml:brushProperty name="width" value="0.05714" units="cm"/>
      <inkml:brushProperty name="height" value="0.05714" units="cm"/>
      <inkml:brushProperty name="color" value="#004F8B"/>
    </inkml:brush>
  </inkml:definitions>
  <inkml:trace contextRef="#ctx0" brushRef="#br0">875 27 8371,'-7'-14'-556,"0"6"1,7 3 0,0 10 0,0 4 555,0 4 0,-6 1 0,-2 0 0</inkml:trace>
  <inkml:trace contextRef="#ctx0" brushRef="#br0" timeOffset="1692">29 464 8381,'-8'0'-1406,"-5"0"1383,12 0 1,-5-1 0,7-2 76,4-2 0,-2-1 0,6 1-24,2-4 0,0 1 0,0 0 0,-1 0-8,1 0 1,1 4 0,2-6 0,2-1-21,3-1 0,-3-1 0,4 2 0,0 2 91,4-2 0,2-2 0,1-1 0,-3 2-30,-6 2 0,4-2 1,2 2-1,3-1-41,1 2 1,-5-4-1,1 4 1,-1-2-19,-1 1 1,5-2 0,-5 4 0,0 0-17,-3 4 0,1-3 0,-1 3 0,-2 0-29,-1 3 1,3 1-1,-1 0 1,0 0 28,-3 0 0,-1 1 0,2 3 0,0 2 34,-2 2 1,8-4 0,-8 4 0,2 0 7,-1 0 0,1-5 0,1 3 0,2-1 2,-2 0 1,-1-1 0,-2-4-33,0 0 1,0 0 0,0 0-79,1 0-302,-8 0 198,6 0 135,-11 0 73,4 0-83,-6 0 0,-2 0-45,-2 0 1,2 2 0,-4 1-231,-1 2 311,6 0 1,-5-7 55,6-3 1,0 2-41,0-6 1,-5 4 0,-1-3 39,-2 2 0,3 0-14,-4 1 0,1-3 27,-2-6 1,3 0-32,2 0 1,3 4 0,-4 1-3,0-2 1,4 3-22,-3-1 27,-2 6 1,5-5-1,-1 5 27,6-2 0,0 0-9,7 5 1,-1 0 0,4 2-1,-2 1 7,-2 2 1,-3 1-1,7-3 1,1 3-11,-3 2 1,3-3 0,-5 3-1,4 0-33,1-1 1,-1-2 0,-2 4-1,-2 1-19,2-2 1,1 4 0,3-4-1,-1 0 1,-5 3 0,-1-5-1,0 0 93,0 1 0,-4-1-26,6-1 1,-6-4 0,4 6-42,-1-1 0,-4-5-5,-8 4 1,2 1-1,-7-1 1,-1-2 17,-1-1 0,-2 2 0,0 1 0,0 0 29,-1 1 0,1-3 0,0 5-36,0-2 0,0 4 0,0-4 1,0 0-19,0 1 1,4 2 0,1-3-135,-2 2 1,0-3-1,0 3-3,2-2 1,5 0-1055,0-1 1193,2-3 0,8 4 0,2-6 0</inkml:trace>
  <inkml:trace contextRef="#ctx0" brushRef="#br1" timeOffset="3902">1623 281 8192,'-6'-8'-124,"-3"3"1,-4 4 0,-1 1 0,0 0 248,0 0 1,-2 0 0,-1 1-80,-2 4 1,0-2 0,5 7-56,0 1 1,1 1-68,4 2 1,3-4 0,7-2-1,4-1 63,4 1 1,4-5 0,1 2 0,2-3-17,3-2 0,-2 1 0,5 2 0,-2 2 16,-3-2 1,-1 3-1,-3 1 1,-2-1 43,-2 0 0,-6 5 28,2-1 0,-5 1 0,-5 0 1,-4-4-29,-4 0 0,-1 2 0,-2-4 1,-1 0-116,-2 1 1,-1-5 0,3 4 0,-2-3-292,2-2 0,6 0-57,1 0 1,7-7 431,-2-2 0,4-4 0,1-1 0</inkml:trace>
  <inkml:trace contextRef="#ctx0" brushRef="#br0" timeOffset="4168">1666 182 8226,'-10'-8'-1319,"2"2"1484,2 0 1,1 6-115,5 0 0,0 6 0,0 8 0,2 0 9,3 0 1,-2 5 0,5 2 0,0-1-7,-1 0 0,-2 5 0,3-3 0,0 2-91,0-1 0,-5-5 1,3 2-1,-1-1-409,-1 0 0,1 0 33,-5-5 239,0 0 0,-1-6 174,-4-4 0,-3-15 0,-6-4 0</inkml:trace>
  <inkml:trace contextRef="#ctx0" brushRef="#br0" timeOffset="5524">1680 450 8250,'-8'-14'-363,"2"6"0,1-4 733,0 2 0,1 3-564,4-3 1,1 2 54,4-1 0,3-2 0,6 5 68,0-2 0,-5 5 0,1-2 1,1 3 12,1 2 1,2 0 0,0 2 82,1 3 1,-6-2-1,0 6 1,1 2 60,-2 2 0,4 1 0,-2-2 1,1-1 95,-2-1 1,3-1 0,-2 5-149,2 0 1,-2-6 0,-2-1-47,-2-1-19,5-5 0,-9 4-102,2-10 1,-2-2 0,-1-8 31,4 1 0,-2 0 1,5 0 73,-2 0 0,5 5 0,-1 1 50,2 1 1,2 3 71,0 4 0,-1 1 0,-2 2 25,-2 2 0,-5 6 0,2-1 0,-2 2-96,1 2 1,1 0-37,-1 0 0,-2-1 1,5-2-1,0-2 9,0 2 1,-3-4 0,4-3-46,2-2 0,-3-2 0,0-2 15,-2-2 0,-1 0 0,-5-5 0,0-2-17,0-1 1,-2-3 0,-1 1 23,-2 0 1,-4 5 0,2 1 0,1 0 88,0 0 1,-5 4 3,2-6 0,-4 5-56,-1-4 1,6 4 1,3-4 0,4 4-33,1-4 0,6 6 0,2-4-28,0 1 0,4 5 0,-2-4 42,2 3 0,2 2 1,0 0-1,1 0 51,-1 0 1,0 2 0,0 3 0,-2 4 30,-2 4 1,2 1 0,-2-2-1,1-1 15,-2-1 1,2-1 0,-5 5 7,2 0 1,0 0-195,2 0 25,2-6 1,-9-1-24,7-7 1,-7-2-1,3-3 1,-1-4 37,-1-4 1,3-1-1,-4 0 22,2 0 0,4 5 1,-3 1 114,2 1 1,1-2-6,6 4 1,-3 2-1,-1 6 1,-3 4 9,-2 0 0,4-2 0,-6 5-7,-1 1 1,5 1-216,2 2 0,-2-6-233,1-3 1,-4-4 196,4-1 0,-6-1 0,3-2 97,1-2 0,-4-4 0,5 2 146,-2-1 1,5 5 53,-2-1 0,4 2 1,1 2-1,-1 2-20,-4 2 1,3-2 0,-2 4 0,2-1-45,3 0 1,-1 4-1,0-4 1,0-2-69,0-2 1,2-1-1,1 0 1,2 0-85,-2 0 1,-1 0 0,-2-1-124,0-4 1,-5-1 0,-1-5 201,-2 1 0,-1 1 0,-6-4 0,-3 2 70,0 2 0,-7 6 0,1-3 1,-2 1 65,-2 0 0,-2 1-11,-3 4 1,3 1 0,-2 2 0,4 4-91,4 0 0,-1-2 1,5 3-1,0 0-65,-1 0 0,3 1-18,4 5 1,1-4 0,4-3-40,4 0 0,4-3 1,1-4-1,0 0 9,0 0 0,0-1 0,0-2 67,1-2 0,-1-4 0,-2 2 0,-1 1 11,-1 0 1,-6 1 49,6 5 0,-1 0 0,5 0 133,0 0 0,-4 6 0,-1 4 0,2 2-75,2 2 1,1 2 0,0 1 23,0 2-77,0 6 0,0-4 0,0 4 61,0-2-23,1-6-26,-1 10 4,-6-11-216,4 10 72,-10-10 128,4 11-3,-6-12-208,0 12 195,0-11 0,-6 4-24,-8-6-69,-2 0 78,-11 0 2,5-6 26,-6 5-28,0-12-48,0 6 1,-2-3-1,0 1 1,0-2-43,4-1 1,0-2 0,0-2 0,2-1-142,5-2 0,1-6 0,2 2 0,5-4-30,3-1 1,3 0-1,5 0 1,0 0 247,0 0 0,7-6 0,1-2 0</inkml:trace>
  <inkml:trace contextRef="#ctx0" brushRef="#br1" timeOffset="5839">3458 323 11770,'14'0'-472,"-2"2"0,-1 1 62,-1 2 0,-5 10 1,4 1-1,0 6 454,-1 8 1,3-2 0,-5 7 0,2-3 11,3 1-65,-4 0 0,3 0 0,-3-1-93,1-6 0,-5 2 0,3-6 0,-1 0-272,-1-3-574,1 3 468,1-12 139,-4 8-278,4-10 333,-6 0 286,0-2 0,0-6 0,0 0 0</inkml:trace>
  <inkml:trace contextRef="#ctx0" brushRef="#br0" timeOffset="6108">3557 464 8086,'-15'-14'-262,"1"0"1,2 0 0,1 0-1,1 0 251,-1 0 0,4 0-5,-3 0 1,7-1-92,-2 1 0,5 6 0,5 4 85,4 2 1,9-2-1,1-1 1,-1 2 78,3 1 1,-6 4 0,4 2-1,-3 4-40,-2 0 0,0 5 1,-1-4 78,-4 4 0,-3 1 0,-6 0-60,0 0 1,-1-2-1,-4-2 1,-3-4-64,0 0 1,-4-4-1,2 3 1,-2-4-304,-2-1 0,0 0 330,0 0 0,-1-6 0,1-2 0</inkml:trace>
  <inkml:trace contextRef="#ctx0" brushRef="#br0" timeOffset="6461">3796 366 8483,'5'9'0,"0"0"-63,6-5 0,-8 7-23,6-7 1,-4 6-1,4-6 1,1 1-1,-1 0 1,1 1-144,1 2 1,1-5 0,2 2 172,0-4 1,-4-1 0,-1 0 0,1-1 35,-2-4 1,2 2-1,-5-6 2,-2-2 0,-1-2 0,-2-1 0,-2 1 68,-2 4 0,-4-4 1,-6 4 174,0-4 1,-7 6-134,-2 2 1,2 3 0,2 2-166,4 0 0,2 2 1,2 3-210,2 4 0,6 4 0,-2 1-301,3 0 583,2-6 0,7 4 0,1-4 0</inkml:trace>
  <inkml:trace contextRef="#ctx0" brushRef="#br0" timeOffset="7077">3995 309 7216,'9'-3'217,"1"3"1,-5-1-1,2 10 1,1 2-322,0 1 1,1 3 0,6-1 84,-1 0 1,0 0 0,0 0-1,0-1-30,0-4 0,0 2 0,0-6-11,0-2 1,1-2-1,-1-1 1,0 0 1,-5-1-1,-1-4 1,0-3-74,0 0 0,-5-4 0,2 2 128,-4-2 0,4-2 1,0 0 174,-2 0 0,-2-1 111,-1 1 1,2 6-171,2 4 0,-2 4-59,3 4 1,-2 4-1,0 6 1,3 1-59,2-1 0,-3-2 1,4-1-1,1-1-41,-2 1 1,4 0 0,-3 0-74,4-2 1,1-6-133,0 2 0,0-4 94,0-1 0,-6-6 0,-3-3 118,-3-4 1,-2-1 0,0 0 0,0 0 28,0 0 0,0 0 0,1 1 0,2 2 211,2 2 306,0-1 0,-4-2-298,4 2 1,-3 6 0,4 8-161,0 6 0,-3 2 0,7 2 18,1 0 0,1 1 1,2-1-1,0-2-368,0-2 1,1 1-1,-1-7-357,0-1 1,0 4 657,0-3 0,0 1 0,0-17 0,0-4 0</inkml:trace>
  <inkml:trace contextRef="#ctx0" brushRef="#br0" timeOffset="7306">4700 155 8483,'-15'-8'-803,"8"-4"1,-4 12 857,6 0 1,0 6 0,5 8 0,2 2-34,2 2 0,3 0 0,4 4 0,-2 0-39,2 0 1,2-5 0,1 3 0,0-1-107,0 0 1,-1 0 0,-2-5-156,-2 0 0,-4-2 278,4-2 0,-6-4 0,-3-12 0,-8-2 0</inkml:trace>
  <inkml:trace contextRef="#ctx0" brushRef="#br0" timeOffset="7477">4729 323 8243,'-14'-6'-443,"0"-3"1,6 1-1,1 0 405,1 2 49,5-5 0,1 9 0,9-3-80,4 4 0,2-1 0,2-1 0,2-2-34,-1 2 0,3 2 1,1 1-1,0-2-351,-3-2 454,3 2 0,0-11 0,6 6 0</inkml:trace>
  <inkml:trace contextRef="#ctx0" brushRef="#br1" timeOffset="7971">4050 239 6796,'0'0'0</inkml:trace>
  <inkml:trace contextRef="#ctx0" brushRef="#br0" timeOffset="8568">5151 394 7105,'0'9'-59,"0"1"1,-5-1-1,1 5 265,1 0 1,-4-4-1,1-1-137,-2 2 0,-1 2 0,-5-1 1,0-1-304,-1-1 1,1-3 233,0 3 0,-6 2 0,-2-4 0</inkml:trace>
  <inkml:trace contextRef="#ctx0" brushRef="#br0" timeOffset="9739">5574 324 7127,'15'7'63,"-1"-6"0,0 5-46,0 1 0,0-6 0,0 4 0,0-3-49,0-2 0,5 0 0,0 0-52,-2 0 0,-6 0 0,-3-2-67,-2-3 0,-1 2 1,-5-6 146,0-2 0,-6 0 1,-4 1-1,-1 4 28,2 0 0,-4 4 0,4-2 1,-4 2 341,-1 2 0,5 0-183,0 0 0,1 6 1,-2 4-146,6 2 0,2 2 1,2 0-1,0 1-13,0-1 1,6 0-1,4 0 1,2-2-69,2-2 0,2 1 0,1-5 1,2 0-127,-2 1 0,4-3 1,-2-4-1,-2 0-219,-2 0 1,0 0 0,-1 0 387,0 0 0,0-12 0,0-4 0</inkml:trace>
  <inkml:trace contextRef="#ctx0" brushRef="#br0" timeOffset="9921">5998 267 7780,'8'-6'-456,"-1"4"0,-3-4 764,0 0-187,1 4 1,-5-3 0,0 10 0,0 4-121,0 4 0,-2 1 0,-1 0 0,-3 0-79,-2 0 0,3 5 1,-2 0-1,-1-2-254,0-1 0,5-2 1,-3-1 331,-1-4 0,6 3 0,-6-4 0</inkml:trace>
  <inkml:trace contextRef="#ctx0" brushRef="#br0" timeOffset="10117">5871 295 7297,'6'13'48,"3"-4"1,-1 4 0,2-4 0,1 4-75,1 1 0,7 0 1,0 0-1,-2 0-143,-1 0 1,-2-1 168,0-4 0,0 4 0,0-6 0</inkml:trace>
  <inkml:trace contextRef="#ctx0" brushRef="#br0" timeOffset="10389">6125 337 6225,'1'15'54,"4"-1"0,-3 0 0,4 1 0,0 4 91,4 5 0,1 2 0,0 3 0,-2-1-61,2 0 1,-3 0 0,1 1 0,1-1-196,-3 0-47,6 0 195,-11-6 1,4-1-390,-6-7 154,0 0-9,0-6-129,0 4 336,0-10 0,-6 4 0,2-12 0,-5-4 0,1-2 0,-3-4 0,2-1 0,-2-2 0,-2-6 0,-1 3 0</inkml:trace>
  <inkml:trace contextRef="#ctx0" brushRef="#br0" timeOffset="10602">6111 464 7805,'-8'-22'-235,"2"-3"0,6 7 0,0 0 0,0 3 588,0 1 0,0 4 1,1 2-447,4 2 0,3 1 0,6 5 1,0 0-219,0 0 0,0 0 1,0 0 423,0 0 1,-4 2 0,-2 3-134,-2 4 1,-1 4 0,-5 1 67,0 0 0,-7 0 0,-2-2 1,-4-1-114,-1-1 0,0-7 0,2 3 0,1-1-156,1 0 0,1-1-85,-5-4 306,6 0 0,2 0 0,6 0 0</inkml:trace>
  <inkml:trace contextRef="#ctx0" brushRef="#br0" timeOffset="10861">6209 126 7308,'0'4'3,"0"9"106,0 6 0,7 7 0,2-4 0,2 2-39,-1-1 1,4-4 0,-3 3 0,3-1-303,-2-4 1,-2 3 0,1-1-894,-2-2 1125,-6-1 0,3-8 0,-12-2 0,-2-6 0</inkml:trace>
  <inkml:trace contextRef="#ctx0" brushRef="#br0" timeOffset="11882">6294 366 8481,'8'0'29,"0"0"-205,-4 0 0,0 0 0,3 1 64,0 4 1,4-3-1,-2 4 1,4-2 130,1 1 1,0 1 0,0-2 0,0 0 19,0-1 0,0-1 1,0 0-1,1 1-182,-1 1 1,0 1 0,0-5-167,0 0 0,-6-6 0,-3-4 259,-4-2 1,-1 2-1,0 1 1,-1 0 289,-4 1 0,2-5 0,-7 5-9,-1 1 0,3-4 0,-1 6 216,-2 2 0,-1 3-334,-3 4 1,1 4 0,2 6-282,2 1 0,4-1 0,6 0-53,0 0 0,2-5 1,2-1 57,6-2 0,-2-1 0,1-5-242,2 0 1,2-1 313,1-4 0,-5-1 0,-1-5 423,-2 1 1,0 2-79,-1-1 1,-2-2 36,7 6 1,-7 2 0,3 6-140,0 2 1,-4 1 0,3-1 0,-2 3-231,1 0 0,0 3 1,3-5-1,1 0-38,0 0 0,-3 1 1,4-4-1,2 2-37,2-2 0,1-2 0,0-1-286,0 0 1,0-1 338,0-4 1,-1-3 127,-4-6 1,2 0 0,-6 0-42,-2 0 0,-1 0 0,-2-1 814,0 1-126,0 0-599,0 6 1,0 4-37,0 8 1,0 4 0,0 6-49,0 0 1,1 1 0,2-1 0,4-2-144,0-2 0,3 2 0,4-4-139,0 0 0,-4-2 1,-1-6 77,2 0 0,-3-1 1,0-4 205,-2-5 0,-1 3 0,-5-3 0,0-1 47,0-1 1,1-1 0,2 2 0,2 2 309,-2-2 0,3-2 608,-1-1-728,6 0 0,-8 6-148,7 3 0,-7 10 1,1 5-106,-2 2 0,-2 2 1,2 0-1,1 0-98,1 1 0,6-6 1,-4-1-1,0 0-124,1-1 1,4-3 0,-2 2 5,4 0 1,1-4 159,0 2 1,-2-4 0,-1-3 0,-3-3 59,-2-2 0,1-1 0,-4-5 100,2 0 1,-1-1 0,-4 1 85,0 0 0,5 5 1,0-1 328,-2-1 53,-2 5-339,-1 0 0,2 17-353,3 3 1,-2 3 0,5-3-232,-2 0 0,5-1 0,-3-2 54,0-2 0,4-5 319,-3 0 0,-1-8 0,2-6 0,-7-9 0,3-3 0</inkml:trace>
  <inkml:trace contextRef="#ctx0" brushRef="#br0" timeOffset="12028">6746 126 8481,'-8'0'-2144,"2"0"2144,6 0 0,-7 0 0,-1 0 0</inkml:trace>
  <inkml:trace contextRef="#ctx0" brushRef="#br0" timeOffset="13107">2117 1057 5983,'-8'-1'-45,"4"-4"1,1 3 219,-2-2 1,2 2-9,-7 2 0,6 0 0,-4 2 138,1 2 1,3-1-143,4 7 1,1-1 0,4 4 0,4-2-28,4-2 1,-4-4 0,1 3-1,1-2-7,1-3 0,2 3 0,1-1-556,-1-2 1,0-1 243,0-2 1,-5 0 0,-1-2 58,-2-2 0,-1-4 0,-5-6 0,-1 1 104,-4 4 1,2-4-1,-7 4 1,1-4 111,1-1 1,-4 5 0,2 1 87,-2 1 0,-3 3 0,1 4-86,0 0 0,6 1 0,2 2 1,1 4-19,1 1 1,-1 1 0,5 5-113,0 0 1,0 0-1,0 0 1,2-1 9,2-4 1,3-1-1,4-5 1,-2 2-49,2-2 0,-3-1 0,1-2-146,2 0 0,0-2 0,0-1 217,-2-2 1,-5-6 238,0 2 1,-1 3 120,2 1 0,-2 3-169,7 2 1,-1 2-148,5 3 1,0-2 0,0 5 0,1-2-112,-1-3 1,-5 3-1,0-1 1,2-2-154,2-1 1,1-1-1,0 2 1,2 2 222,3-2 0,3-7 0,6-4 0</inkml:trace>
  <inkml:trace contextRef="#ctx0" brushRef="#br0" timeOffset="14074">2766 831 8091,'-8'-14'-615,"1"5"700,2-1 0,3 9 0,-2 1-118,2 8 0,2 4 1,0 4-1,2 1 94,2 2 1,0 1 0,5-1-1,2 3 63,1 0 1,3 3 0,-1-4 0,1-1-92,4 0 0,2-1 1,4-5-1,-3 0-46,-2 0 1,3-4 0,-2-2-1,-1-2-126,1-3 1,2-1 0,-4-2-41,-2 0 1,-3-7-1,-3-2 125,-1-4 1,-7 4 0,2 0 0,-5-2 53,-5-2 1,2 4 0,-7 1-1,-1 0 94,-1 0 0,-7 3 1,0-2-1,2 0 48,1 4 0,-3 2 1,1 1-1,0 0-16,3 0 0,5 4 1,2 3-294,2 0 0,1 3 86,5 4 0,8-1 1,5-4-76,4-4 0,3-4 1,-2-1-1,2 0 85,2 0 1,0-4 0,3-1 0,-3 0 81,-2-1 0,-1 0 1,-3-4-1,1 4 88,2 0 1,-2 2-1,-6-3 1,-1 0 175,1 4 1,1 2-4,2 1 0,-4 1 0,-3 4-161,0 4 1,2 4 0,-3 1-152,2 0 1,0 0 0,3-1 0,-3-2-227,-2-2 286,5-6-126,-3 4 1,1-7-344,1 0 1,-1 0-20,5 0 0,0-7 0,-1-2 332,-4-4 1,-2-1-1,-7 0 1,0 0 135,0 0 0,0 0 0,0 0 0,0-2 100,0-3 0,-2 3 1,-1-2-1,-2 2 187,2 2 0,-3 4 1,1 1 641,2-2-390,-5-1-325,7 4 0,-6 3-303,7 10 0,0 3 1,2 7-1,1 2 107,2 2 0,6 6 0,-2-1 0,4 1 0,1-1 0,0 2 0,0-2 0,-1 1-70,-4-2 85,10-2-295,-16-7 1,16 0 31,-10 0 0,-1-1 1,0-2-661,-2-2 594,-1-6 0,-7-3 1,-1-9 303,-2-4 0,-1-1 0,3 0 0,-3 0-8,-2 0 0,3 4 0,-3 1 0,0-2 16,1-2 0,2 4 1,-4 0 159,-2-2 1,-2-2 474,-1-1-420,6 6 1,3-3-211,10 6 0,3 1 0,6 4-96,0 0 1,5 0 0,0-2 0,-2-1 74,-1-2 0,4-6 0,2 3 0</inkml:trace>
  <inkml:trace contextRef="#ctx0" brushRef="#br0" timeOffset="14290">3190 874 8068,'0'-8'481,"6"2"-481,3 6 0,4 0 0,1 0 0</inkml:trace>
  <inkml:trace contextRef="#ctx0" brushRef="#br0" timeOffset="14941">4065 917 8203,'7'6'0,"0"4"0,-3 2 0,1 2 248,-2 0 1,3 1 0,1-1-297,1 0 1,-5 0 178,1 0-12,4-6-139,-6 4 0,4-8-470,-6 5 347,0-6-129,0 3 0,-5-7 105,1-4 0,-3-1 0,4-5 0,-1 1 154,0-1 0,3-1 0,1-2 0,0 0 95,0 0 1,1-1-1,4 3 1,3 1 60,0 2 1,4 4 0,-2-3-1,2 2 76,2 3 0,1 1 0,-1 2-61,0 0 1,0 2 0,-2 2-109,-2 6 0,1 2 1,-6 2-125,-2 0 0,3 1 0,-1-1-84,-2 0 1,-2 0-405,-1 0 0,-1-6 297,-4-3 0,2-5 270,-6-5 1,5-3-1,0-6 1,2 0 83,2 0 1,6 1 0,2 2 0,2 2 19,-1-2 1,0 3 0,6 0 0,-1 0-5,0 0 0,5 5 0,-1-1 35,0 2 1,-3 2 0,-1 2-59,1 2 1,-3 4-1,-2 6 1,-6 0-126,-2 0 0,2 1 0,1-1-642,-2 0 713,-1-6-545,-2 4 1,0-9 516,0 7 0,0-7 0,0 3 0</inkml:trace>
  <inkml:trace contextRef="#ctx0" brushRef="#br0" timeOffset="15257">4615 972 8606,'8'7'216,"-2"-6"0,-4 12 1,1-4-284,1 4 1,6-4-1,-4-1-139,2-2 1,0 1-1,3-4 1,-2 1-94,2 0 151,2-3 1,-4-1-1,0 0-129,2 0 1,0-1 0,0-3 0,-3-2 209,-1-2 0,-3-1 1,-4-5 215,0 0 1,-1 0 0,-4-1-1,-4 3 138,-4 2 1,-1 0 0,0 5 0,0 2-16,0 1 0,-1 2 1,1 0-1,0 2-114,0 2 0,5 0 0,1 5-109,2 2 0,1 1 0,5 3-459,0-1 1,0-5 0,1-1 0,3 0 409,0 0 0,14 1 0,-3 5 0</inkml:trace>
  <inkml:trace contextRef="#ctx0" brushRef="#br0" timeOffset="15774">4827 972 8523,'9'0'386,"0"0"498,2 0-916,-4 0 1,4 7 0,-5 1 0,0 1-29,0 0 1,5-1 0,-3 3-76,0-1 0,3-6 0,-5 4-593,2-2 388,-5-1 0,2-11 0,-8-4 172,-2-2 0,-1 2 0,3 1 302,-2-2 0,0-1 1,5-3-1,2 1 120,3 0 1,-2 5 0,6 1-102,2 2 1,2 1 0,1 5 0,0 0-80,0 0 1,0 0 0,0 0-1,0 0-68,0 0 1,5 2 0,0 1 0,-2 1-110,-1 0 1,4-3 0,2-1 0,0 0-132,-3 0 132,3 0 0,-11 0-83,3 0 0,-8 0 0,2-1 94,-1-4 1,-9-1 0,-9-4-1,-5 5 266,-3 4 0,-4 1 1,3 0-1,-1 0 62,1 0 0,1 0 1,5 1-1,1 4-104,4 5 1,3-3 0,6 3 0,0 1-69,0 1 1,1 2-1,4 1 70,4-1-154,4-6 0,6 4 0,1-4-126,2 0 1,-3 3-149,4-7 206,1 1 1,3-5-283,-4 0-7,-3 0 339,1 0 1,-5 0-21,2 0 1,-2 0 0,-2 0-1183,0 0 1239,-6 0 0,11-6 0,-3-2 0</inkml:trace>
  <inkml:trace contextRef="#ctx0" brushRef="#br0" timeOffset="17882">5631 775 8434,'-5'9'-1008,"-1"-1"983,-2-2 0,5 5 0,-3 0 0,1 5 0,-1 4 0,-1 2 133,1 3 1,1 4-1,5 2 1,0 2-87,0-2 1,7-1 0,4-2 0,4-1-111,4-3 0,0 1 1,-3-7-297,2 0 249,-8 4 0,9-11 1,-10 3-139,4-2 1,-1-4 272,-2 1 0,2-5 0,-4 2 0</inkml:trace>
  <inkml:trace contextRef="#ctx0" brushRef="#br0" timeOffset="18411">5927 1085 8434,'0'-14'-363,"0"6"1,2-4 0,1 2-1,2-2 389,-2-2 0,-2 4-63,-1 1 1,-1 6-193,-4-2 1,-1 5 0,-5 3 323,1 2 0,6 6 1,-4-2-1,2 4 124,2 1 0,3 0 1,1 0-1,0 0-120,0 0 1,1 1 0,4-3 0,3-1-83,0-2 0,4-4 1,-2 3-188,2-2 0,2-1 0,1-5-19,-1 0 1,-5-5 0,-1-1 0,-2-2 20,-3-3 0,4-1 0,-3-2 68,-1-1 1,4 1-1,-1 2 384,2 2 0,-3-1 594,4 7-644,-6-1 0,5 11 0,-5 4-198,2 2 0,-1-2 0,-4-1 1,2 2-42,3 2 0,-2-4 0,6-1-87,2-2 0,2 3 0,1-4-77,0-2 1,0-1 74,0-2 77,-6-6 0,-2 2 0,-4-3 0,1-1-7,2 0 1,-1 3 0,-5-4 224,-4-2 0,-3 3 0,-6 0-32,0 2 1,0 1 0,0 5-346,0 0 1,0 0-417,0 0 0,6 2-179,3 2 771,3-2 0,9 11 0,1-6 0</inkml:trace>
  <inkml:trace contextRef="#ctx0" brushRef="#br0" timeOffset="19456">6224 1001 8503,'7'6'39,"1"2"0,-5 6 32,2 0 0,4 0 0,-4 0-242,-2 0 1,4-4-540,-3-1 484,1-6 1,-5 2 0,0-10 165,0-4 0,0 1 0,0-1 1,0-2 38,0-2 0,2-1 1,2 0 74,6 0 1,-2 1-1,1 2 306,2 2 1,1 6-113,3-2 1,-6 3 0,-1 4-1,-2 3-156,-3 4 0,3 4 0,-1 1 0,-2 0-50,-1 0 1,-2 0-1,1-1 1,3-2-134,0-2 0,1 0-213,-5 6 1,2-8 103,2-2 0,-2-5-15,3-5 0,-2-2 0,0-8 0,3 1 141,2 0 1,1 0 0,5 0 328,1 0 1,-1 1 0,0 4 64,0 4 1,-5 4-156,1 1 0,-6 0 0,4 1-28,-1 4 1,-3 3 0,-2 4-136,2-2 0,-2 2-518,3-2 0,-2-4 293,2-1 0,-4-5-47,4-5 1,1 2-1,0-7 219,2-1 1,2-1 0,4-1 0,-2 2 292,-2 2 0,2 6 0,-2-2 11,2 4 1,2 1-36,0 0 0,-4 1 0,-2 4-42,-2 4 1,-3 4 0,-6 1-87,-2 0 0,-1-5 0,1 1-105,-4 1 1,-2-3 0,0-1-286,2 0-555,5-3 0,0-4 754,8 0 1,3-1-1,4-2 1,-2-4 85,2 0 0,2 2 0,1-3 0,0 2 181,0 3 1,0-4-1,0 3 1,0 1-69,0 1 0,-1 0 0,-2-1 0,-2-1 81,2 0 0,-3 3 0,0-1 293,-2-2-24,-1 2-151,-5-4-712,0 6 0,1 0 361,4 0 0,-2 0 1,7 1 96,1 4 1,-3-3 0,1 2 58,2-2 0,1-2 113,3 0 0,-3-2-172,-2-2 1,-4 0 0,-6-5 0,0-2 1,-2 3 0,-2 0-75,-6 2 1,-7-3-1,-2 4 1,2 2 1,1 1 1,7 2 0,-1 0-1,-1 0-358,-1 0 0,2 0 0,3 2-310,0 3 0,3 2 433,4 8 0,1-3 0,4-2 1,4-4 262,4 0 0,1-4 0,6-2 0,2-8 0</inkml:trace>
  <inkml:trace contextRef="#ctx0" brushRef="#br0" timeOffset="19869">7043 733 8136,'6'-15'-107,"-4"1"0,6 2 1043,-4 2-978,-2 4 0,4 14 0,-4 4 0,1 6 214,2-1 1,1 5 0,-1 1 0,2 4-71,1 1 0,5-1 1,-4-2-1,2-1-107,-1 1 1,2-5 0,-4-1 0,0-3-750,-3-2 1,2-2 411,3-2 1,-2 1 185,1-7 1,-4-1 214,4-7 0,1-4 153,4-6 0,-5 1 0,-1 2 0,0 3 799,0 2-917,-5 1 1,5 5-150,-4 0 0,-2 7 0,4 2 30,0 4 0,-2 1-1129,5 0 1,-4-2 1153,4-2 0,0-4 0,6-12 0,-1-2 0</inkml:trace>
  <inkml:trace contextRef="#ctx0" brushRef="#br0" timeOffset="19989">7381 902 8434,'-8'-14'5,"2"4"0,6 1-113,0-2 1,-5 3 0,-1 0 162,-2 2 0,5 0-55,-2 1 0,-3-3 0,0-6 0</inkml:trace>
  <inkml:trace contextRef="#ctx0" brushRef="#br0" timeOffset="21244">7494 591 8434,'9'0'81,"0"0"0,-4 0 0,3 2 139,-2 3 0,4 7 0,-6 9 0,-1 1-339,-1 3 0,0 1 1,1 3-1,1-1 99,0 0 0,2 0 1,-1 0-1,-1-1-13,2-3 0,1 1 0,4-6 0,-3-2-4,-2-2 0,3 0 0,-4-1 0,0-2-45,1-2 0,-3 1-268,6-7 335,-5 1 1,2-11-1,-6-4 71,0-2 1,-2-2-33,-2 0 1,-4-1 0,-6 3 261,0 2 0,-1 4 1,1 6-1,0 0-208,0 0 0,0 2 1,0 1-193,0 2 1,4 4-1,3-3-466,0 2 0,3-3 315,4 4 1,0-4-1,1 3-64,4-2 0,3-1 0,6-5 329,0 0 0,0 0 0,0 0 0,0 0 0,0 0 0,0 0 0,1-2 0,-1-1 0,0-2 0,0 1 0,2 2 0,1-1 0,2-2 0,-1 1 0,-3 4 0,-1 0 1,0 0 0,-5-5 1,-1-1-1,0-1 517,0 1 0,-5-5 85,2 2 0,-4 1-170,-1-2 0,-1 7-319,-4-1 0,-3 2 1,-6 2-89,0 0 1,0 2-1,0 2-87,-1 6 1,6-2 0,1 1 55,2 2 1,1 1 0,5 3-274,0-1 0,6-2 1,2-1-1,2-3 31,-1-2 0,1-1 0,4-5 0,0 0 188,0 0 0,0-6 156,0-4 0,-6-2 0,-2-1 1,-1 2 170,0 2 0,-1 4 496,-4-4-350,0 6-393,0-4 1,0 14 66,0 2 0,2 4-441,3 1 0,2-5 0,8-1 178,-1-2 1,0-1 0,0-5-76,0 0 1,0-2 0,0-1-1,0-2-2,0 2 1,1-3 0,-3 0-1,-1-2 106,-2-3 1,-1 3 0,3-1 145,-1-2 0,-7-2 0,3-1 0,-1 0 8,0 0 1,-1 0 0,-4 0 0,0-2-14,0-3 0,-1 3 0,-2-4 0,-2 1 32,2 0 0,-4 1 1,3 2-1,1-1 393,1-2 1,-3 0-149,1 5 1,-1 5-26,5-1 1,0 9-252,0 1 0,0 6 0,0 8 0,0 0 97,0 0 1,0 5 0,0 1-1,0 1 35,0-1 1,0 4-1,1-4 1,3 0-69,0 1 0,7 2 1,-3-4-1,2-2 19,-1-1 1,0-2 0,5 0 3,1 0 1,-1-6-1,0-1 1,0-3-188,0 1 0,-5 0 1,1-5-1,1 0-22,1 0 0,-2 0 0,-1-2 1,2-1 19,2-2 0,-4-6 1,-1 2-1,0-4-11,0-1 1,-5 0 0,1 0 108,-2 0 0,-2 0 1,-2 1 448,-2 4 0,-4 3-270,-6 6 0,0 1 1,1 4-108,4 4 1,1 2-1,5 0 1,-2-1-32,2 1 1,1 1 0,2 2 0,2 0-304,3 0 1,-2-1 0,6-2 0,2-3 84,2-2 0,1 3 0,1-4 1,3-2-85,1-1 1,1-2 0,-3 0 0,2 0-535,-2 0 803,-7 0 0,2 0 0,-4 0 0</inkml:trace>
  <inkml:trace contextRef="#ctx0" brushRef="#br0" timeOffset="21457">7918 789 8358,'-6'0'-419,"6"0"0,6 0 1,8 0-1,2-2 196,2-2 0,-2 2 1,3-3-1,-3 2 223,-2-1 0,0-4 0,0-6 0</inkml:trace>
  <inkml:trace contextRef="#ctx0" brushRef="#br0" timeOffset="23953">3020 1525 8475,'0'9'290,"0"2"0,0 5-525,0 6 1,5-2 137,0-1 0,6-8 0,-3-2 0,1 1-61,0-2 1,1-2-21,4-6 1,-6-2-114,-4-2 0,0-4 0,-1-6 122,1 0 0,6-1 0,-4 1 139,2 0 0,1 2 0,5 2 655,1 6 1,-1 2-423,0 2 1,-2 8-1,-1 4 1,-3 7-133,-2 3 1,1 2-1,-4 4 1,2 0-65,-2 0 1,-2 1-1,-1-1 1,0-2-120,0-2 0,0 1 1,-1-6-213,-4-2 0,2-3 98,-7-4 0,1-6 39,-5-8 0,6-4 0,3-6 0,4-2 112,1-3 1,0 2-1,0-5 1,0 0 155,0 0 0,0 5 0,0-2 0,1 3 59,4 2 1,3 0 0,6 2-1,0 1-5,0 1 1,0 7 0,0-2-1,2 2 8,3-1 0,-3 2 0,2-3 0,0 4-118,0 1 0,-2 0 0,5 0 0,-3 0-131,1 0 1,0 0 0,-3 0 0,1 0 59,2 0 0,0 0 0,-5 0-436,0 0 1,-6-7 409,-4-2 0,-4-4 0,-4 1 286,-6 2 1,-2 0-1,-2 5 1,-1 2 85,1 1 0,0 2 0,0 0-148,0 0 0,0 0 0,1 2 0,2 1-48,2 2 0,6 5 0,-2 0-246,4 2 1,1 3 0,0-1-284,0 0 0,6-6 1,3-2 58,4 0 0,1-4 0,0 1 366,0-6 0,-6 0 0,-2-5 0,-1 0-19,0 0 0,4-1 0,-3-5 66,2-1 0,-3 1 0,4 0 201,2 0 0,-3 5 0,1-1 75,2-1 0,-3 5-194,2 1 1,-6 4 0,4 2-43,-1 4 1,-1 3 0,-3 6-93,2 0 1,4 0-1,-3-1 1,1-2-139,-1-2 0,5 1-11,-2 4 0,4-6 49,1-4 1,0-4-76,0-4 0,-6 0 0,-3-5 0,-2 0 179,1 1 1,-2-5 0,3 4 108,-4-4 1,4 4 0,1-1 135,2-1 1,-3 5 67,4 1 0,-4 4-287,4 1 0,-4 5 0,3 1-32,-2 2 1,4-4-1,-4 4 36,2-1 0,-5-1 1,3-3-292,0 2 1,-2-1 81,5-4 1,-6-1 0,3-2-1,-1-4 134,0 0 1,1 2 0,-3-5 250,2-1 1,6 4-1,-2-3 1,4 7-65,1-2 1,-5 4 58,1 1 1,-6 0-1,4 1-194,-1 4 0,-1-3-75,-2 2 1,0 3 0,5-3 48,2-1 1,-3-1 0,1-2-289,2 0 1,2 0 0,1 0 194,0 0 1,-5 0-1,1 0-47,1 0 0,1 0-231,2 0 391,1 0 0,-1 0 0,0 0 0</inkml:trace>
  <inkml:trace contextRef="#ctx0" brushRef="#br0" timeOffset="25423">4798 1551 8243,'14'0'0,"-1"2"216,-4 2-105,-2 4 1,-3 6 0,3 2-1,-1 3-53,0 4 0,4 4 1,-4 1-1,2 0 47,3 1-260,1-1 118,-4 0 1,3 0 8,-6 0 1,4-6 0,-4-1-232,-2-1 134,-1-4 9,-2-2-182,0-2 1,0-12 155,0 0 1,-2-6 0,-1-8 0,-2-2 107,2-2 1,-5 0 0,0-5-1,-1-1-175,0 2 131,5-4 157,-8 4 1,9-2 132,-7 1 1,7 1 0,-3-3 0,1 1-120,0-1 0,1 5 0,4 1 0,1 3-75,4 2 1,-2 0-1,7 0 1,1 1-29,1 4 1,2 3 0,0 6 0,0 0 9,1 0 0,-1 0 1,0 0-1,0 0-45,0 0 52,-6 6-6,-2 2 0,-1 6-6,0 0 1,-1 0 0,-4 0-72,0 0 72,-6-6 3,4 5 1,-10-5 1,4 4 2,-6-2-3,0-4-67,0 0 1,0-4-284,-1 2 140,1-2 1,2-8 143,2-4 1,9-2 0,7-1 0,2 2-3,3 2 0,1 4 1,4-3-1,1 2 67,2 3 0,2-3 1,-4 1-1,2 2 137,-2 1 0,-1 2 0,-2 0 239,0 0 0,-5 6-205,1 4 0,-6 1 1,4 0-1,0-2 0,0 1 4,3-3 1,1 4 0,2-4-382,1 0 0,-1-3 0,0 0-107,0-2 356,0-2-550,-6 0 331,4 0 0,-10-6 1,3-4 187,-4-2 1,-1-2 0,-1-1-1,-2 1 130,-2 0 0,-6 0 0,1 2 0,-1 1 168,2 1 1,-3 7 0,2-2-192,-2 4 0,-3 1 0,1 1-244,0 4 0,5 1 1,1 5-1,0-3 215,0-2-18,5 5-129,-3-9-1077,6 10 620,0-10 0,6 9 351,4-6 0,2-1 0,2-4 1,0 0 171,0 0 1,-4 0-1,-1 0 143,2 0-93,2 0 1,1-1 0,0-2-1,2-4 107,2 0 1,-2 3 0,3-2-1,-2 2-27,2-1 0,-3 0 0,3 5 0,-4 0 264,-1 0 1,-4 0 0,-1 0 0,1 2-184,-3 2 0,4 0 1,-4 5-1,-1 2-59,0 1 0,0-2 0,-1-2 1,3 0-1153,0-1 486,4-3-125,-4 8 458,6-10 0,0 4 0,1-6-31,-1 0 1,0 0-1,0-2 219,0-2 1,-5 2-1,-1-4 1,0 1 162,0 0 1,-3 1 0,2 2 0,1-1 928,0-2-895,2 1 1,4 5-201,0 4 0,-5-4 0,-1 6 30,-2-1 0,5-4-444,-1 2 0,2-2 0,2-2 0,0 0 226,1 0 0,-1 0 1,1-2-1,3-1 153,0-2 0,1-4 0,-5 4 1,0 2 79,1 2 1,-1 1-1,0 0 309,0 0-196,-6 0 1,0 0-96,-4 0 0,-1-2-160,7-3 1,-7 2 100,2-6 1,1-1-1,-1-4-117,-2 0 1,-2-5 0,-2 0-1,-2 2-128,-2 2 1,0 0 0,5 1 0,0 0 245,0 0 1,-4 5-1,-1-1 737,2-1-570,1 5 1,2 1-1,0 10-35,0 4 1,2 6 0,1 2 0,2 2-105,-2-2 0,0 3 0,0-1 0,3 0 2,2 1 0,0-4 0,3 3 0,-2-4-104,2 0 1,0-6 0,0-1 0,-3 0-2020,-2-1 1496,5-3 1,-9 0 579,3-8 0,-10-4 0,-3-6 0</inkml:trace>
  <inkml:trace contextRef="#ctx0" brushRef="#br0" timeOffset="25561">6026 1565 7831,'-14'0'-131,"0"0"187,6 0 1,3 0 0,10 0-304,4 0 0,4 0 0,1 0 0,0-1-473,0-4 720,0 3 0,7-10 0,1 4 0</inkml:trace>
  <inkml:trace contextRef="#ctx0" brushRef="#br0" timeOffset="25802">5546 1425 8347,'14'0'-583,"0"0"0,-1 2 583,-4 2 0,10-2 0,-3 4 0</inkml:trace>
  <inkml:trace contextRef="#ctx0" brushRef="#br0" timeOffset="26283">6266 1368 8214,'14'0'12,"0"0"1,0 0 190,0 0 0,0 0 0,1 0 0,0 0-43,4 0 1,-2 1-1,7 4-457,1 4 0,0 4 1,0 2-1,-1 3 384,1 1 0,-3 6 0,0-2 0,-4 5 24,-5 5 0,-1-3 1,-7 5-1,-2-3-177,-1 1 1,-2 5 0,-2-5-1,-4-2-260,-8-1 1,0-3 0,-7-2-1,3-5 163,-1-4 1,-5 0 162,5-12 0,1 7 0,4-3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6:17.754"/>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494 57,'38'-29,"-11"14,-21 2,-47 27,-15 0,-18 7,-1-12,-4-2,-5-3,5-2,3-2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6:16.466"/>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1 71,'61'-14,"0"0,3 0,16 0,13 6,-40 5,2 1,-1 4,0 3,2 1,1 2,1-2,0 2,3 1,-1 1,-5-2,-2-1,43 3,-26-3,1 0,-1-4,2 3,4-1,2-2,0-1,5 2,-3 1,2-2,-2-1,12-2,-1 0,3 0,4 0,-48 0,2 0,-1 0,1 0,0 0,0 0,0 0,1 0,0 0,0 0,4-1,-1 0,0 0,-1-1,-1 0,1-1,4 1,1 0,-3 1,0 0,0 0,1-1,1 0,-1-1,-3 0,0 0,4 1,0 1,0-2,-1 1,-1 1,1-1,4-1,0 0,-4 0,0 1,1 0,1 1,-1 0,-1 0,1-1,0 0,-1-1,0 1,-1 0,0 1,1 0,0 0,2 1,0 0,0 0,0 0,3 0,0 0,-1 0,0 0,2-2,0-1,-2 1,0 0,1 0,-1 1,-1 0,-1 0,2 1,0 0,-2 0,-1 0,-1 0,-1 0,-1 0,1 0,-2 0,1 0,0 0,-1 0,0 0,-2 0,-1 0,0 0,1 0,0 0,1 0,-1 0,0 0,-1 0,47 0,-47 0,-1 0,48 0,-48 0,0 0,2 0,-1 0,-1 0,0 0,3 0,0 0,0 0,0 0,0 0,-1 0,3 1,1 0,-2 0,0 1,0 0,1 0,-3 0,1 0,1-1,-1-1,0 0,-1 0,-1 0,1 0,1 0,0 0,-2 0,0 0,0 0,-1 0,0 0,-1 0,48 0,1 0,-2 0,-3-1,-4-4,1 3,-2-4,0 1,2 1,-3-3,6 4,2-2,-2-4,2 4,2 2,3 2,2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9:22.335"/>
    </inkml:context>
    <inkml:brush xml:id="br0">
      <inkml:brushProperty name="width" value="0.04286" units="cm"/>
      <inkml:brushProperty name="height" value="0.04286" units="cm"/>
      <inkml:brushProperty name="color" value="#004F8B"/>
    </inkml:brush>
  </inkml:definitions>
  <inkml:trace contextRef="#ctx0" brushRef="#br0">311 3500 7349,'-14'0'-334,"0"0"1,4 0-1,2-1 497,2-4 1,1 2 103,5-7 1,0 6 0,2-4 0,3 2 8,4 2 1,8 3-1,4 1-274,1 0 0,-3 1 0,4 4 0,2 5 0,2 2 64,1 2 1,-4 2-1,-3 1 1,0 2-237,-4-2 1,-1-1 0,-2-2 0,-2 0-138,-2 0 0,-4-4 1,-4-3-44,2 0 0,-4-3 0,0-4 350,-7 0 0,-6 0 0,-7-6 0,-2-2 0</inkml:trace>
  <inkml:trace contextRef="#ctx0" brushRef="#br0" timeOffset="275">254 3501 7876,'-14'-12'-6,"0"1"0,0 1 1,-2 1 127,-2 1 1,2-4-1,-1 2 1,4-1 113,4 2 0,1-4 0,-2 4-124,6-4 0,2 4 0,4 1 0,4 2 45,8 3 1,0 1 0,8 2 0,0 0-31,2 0 0,10 0 0,-6 0 0,2 0-112,0 0 0,3 0 0,-2 0 0,-2 0-61,-4 0 1,-2 5 0,4-1-1,-4 1-161,-4 1 0,-3-4 0,-2 4 103,0 0 0,-1-2 0,-2 3-1815,-2 0 1456,-6 4 1,3-8-1,-7 5 463,-4-2 0,-3-1 0,-6-5 0</inkml:trace>
  <inkml:trace contextRef="#ctx0" brushRef="#br0" timeOffset="455">438 3487 7833,'-14'13'1272,"0"-4"-875,0-4 0,1-5 1,4-5-1,2-4-117,1-4 1,4 4-1,-2-2 1,2-3-134,2-4 0,-1 0 0,-2 2 0,-2-1-635,2-2 0,1-2 0,2 4 1,0-2-535,0 2 0,0-3 1022,0 1 0,0 0 0,0 5 0</inkml:trace>
  <inkml:trace contextRef="#ctx0" brushRef="#br0" timeOffset="10595">156 3077 7708,'14'0'108,"-5"0"1,2-2 0,3-1-10,4-2 0,2-1 0,-1 3 0,4-2 0,2 2-151,-1 2 0,1 1 0,-6 0 1,0 0-19,1 0 1,-4 0 0,2 0-51,-2 0 0,-2 0-123,0 0 1,-6 6 156,-3 3 1,-4-1 0,-2 0 104,-4-2 0,2 1 1,-6-4-1,-2 1 91,-2 0 0,-1-3 0,0-1 0,0 0-2,0 0 1,0 0-1,-2 0 1,-1 0 14,-2 0 1,-2 0-1,4 0 1,-2 0 63,2 0 0,-3-5 0,-1-1 0,-1-2 2,-3-3 1,3 3-1,0-1 1,2-2-190,3-1 0,-5-9 0,0-1 0</inkml:trace>
  <inkml:trace contextRef="#ctx0" brushRef="#br0" timeOffset="10921">0 2865 7704,'0'-14'510,"0"0"1,7 0 46,2 0 0,5 6 1,3 3-1,2 4 1,0 1-623,1 0 1,1 0 0,4 3 0,-2 5-11,3 6 1,-6 3 0,-1-1-1,-4 1-206,0 2 1,-1 4 0,-2-2-1,-2-1 162,-6 0 0,3-1 1,-3-5 94,-1 0 30,-1 1 1,-4-9 48,-2-6 1,2-6-1,-3-10 1,4-1 173,1-2 0,0 0 1,1 5-1,3 0-1,0 0 1,7 0 0,-3-1 0,2 1-216,-1 0 0,0 2 1,5 1-1,1 1-184,-1-1 1,-5 0 0,0 0-12,2 2 1,2 1 0,0-3 0,-2 3-590,-2 2 1,-6-5-232,2 2 1,-4-4 1001,-1-1 0,-1 1 0,-4 4 0,-3-3 0,-6 4 0</inkml:trace>
  <inkml:trace contextRef="#ctx0" brushRef="#br0" timeOffset="11299">283 2569 7704,'-19'-8'0,"0"3"395,2 4-214,-5 1 0,1 0 1,-2 0 58,4 0 0,3-5 0,2 0 474,0 2-570,6 2 1,5 2 0,13 2-1,8 4-90,8 0 1,6 3 0,3 4 0,-1 0 10,1 0 1,3-1 0,-5-2 0,-2-3-76,-1-2 0,-4-1 0,-1-5 1,-3 0-92,-1 0 1,-2 0-1,-5 0 1,0 0-70,0 0 1,-5-7 0,-1-2 120,-2-4 1,-1-1-1,-5 0 86,0 0 1,-5 0-1,-1 0 1,-2 0-1,-3 0-13,-1-1 0,-4 1 0,-1 2 1,-2 1-4,2 1 1,1 6-1,2-4 1,0 2-18,0 2 0,0 3 1,0 1-109,-1 0 0,6 1 0,1 4-155,2 5 0,-3-3-270,4 3 1,-1-2-1539,1 1 2067,3 4 0,-4-6 0,6 8 0</inkml:trace>
  <inkml:trace contextRef="#ctx0" brushRef="#br0" timeOffset="11728">240 2314 7704,'-14'0'-220,"6"-6"1,-4 4 888,2-3 0,4 2-417,1-1 0,5 2 1,5-4-96,5-1 1,8 6 0,4-4-1,2 4-147,-1 1 1,1-2 0,3-1 0,-2-2-31,-2 2 0,-6 1 0,4 1 0,-2-2-67,-1-2 1,1-1 0,-5 3 162,0-2 1,-4-4 0,-2 2 12,-2-1 1,-1-1-1,-5-5-42,0 0 1,-7 0 0,-2 0-46,-4-1 1,-1 3 0,0 1 0,-1 3 53,-4 2 1,3-4-1,-4 4 1,1 0-19,0 0 0,-4-4 0,2 5 0,1 2-76,-1 2 1,-2-4 0,4 0 0,2 2-389,1 2 0,7 1-345,-1 0 0,7-2-66,-2-3 1,5 2 836,5-6 0,3 4 0,6-3 0,0 2 0,0-5 0,0 3 0</inkml:trace>
  <inkml:trace contextRef="#ctx0" brushRef="#br0" timeOffset="12672">297 1905 7667,'-14'0'495,"6"0"0,8 0 1,9-2-1,4-1-194,1-2 1,2-4 0,2 4 0,4 2-93,0 1 1,3-2 0,-6-1 0,0 0-74,1-1 0,-4 4 1,3-2-112,-3 2 1,-2 2-404,0 0 155,-6 0 1,-8 0 0,-10 0 136,-2 0 0,-2 0 0,-2 0 0,-1 0 4,-2 0 0,-2 0 1,4 0-1,-3 0 6,-2 0 0,0 0 0,-3 0 1,3 0 116,1 0 0,-4-1 0,3-2 0,0-2 114,4 2 0,2 1 0,2 2 1,0-1 110,0-4 0,6 2-136,3-7 0,4 6 0,2-4 1,4 0-78,4 0 1,4 3 0,1-2-1,-2-1-120,-2 0 0,2 3 1,-2-4-1,2-1-91,2 2 0,1-4-9,-1 3 1,-5-4-54,0-1 1,-5 0-1,-1 1 49,-6 4 1,-1-4 0,-5 4 46,-2-4 1,-1 4 0,-3 0 273,1-2 0,5 3 102,0-2 1,5 6-43,0-6 0,8 5 1,6-2-1,4 0-133,5 4 1,1 2 0,5 1 0,-1-2-63,1-3 1,-3 4 0,1-5-1,1 1-12,-2 0 0,3 0 0,-6 4 1,-2-2 0,-1-2 0,-2-1 1,0 3-296,0-2 1,0-4-437,0 4 1,-4-5-408,-1 6 1,-8-7 728,-1 1 0,-6 2 1,-8 1 404,0 0 0,-2 1 0,-1 3 0,-2-2-22,2 2 1,1-3-1,1 1 1,-3 2 149,0 1 1,-1 1 0,5-2 0,0-2 426,-1 2 1,1 1 0,0 2-4,0 0 1,0 0 0,1-1 73,4-4 0,3 2-488,6-6 1,1 4 0,4-3 0,4 2-44,4 3 1,1 1 0,2 2 0,1 0-73,2 0 0,4 0 0,-2 0 0,-1 0-3,1 0 1,2 0 0,-4 0 0,-2 0-96,-1 0 1,-2-5-1,0 1 1,0-1-51,0-1 0,-4 4 1,-3-4 67,0 0 0,2-2 1,-4-6-1,-2-1-12,-1 1 0,-2 5 0,0 0 0,0-2-110,0-2 1,-2-1 0,-1 0 0,-3 1-343,-2 4 0,3-2 0,-4 5-57,-2-2 0,-2 5 1,-1-2 313,0 3 1,4 2 0,1 0 0,0 2 263,1 3 0,-5 2 0,4 8 0,-4 5 0,-1 2 0</inkml:trace>
  <inkml:trace contextRef="#ctx0" brushRef="#br0" timeOffset="12862">438 1228 7651,'-5'14'0,"-1"1"63,-2-1 1,3 0-1,-2 0 1,-1-2 1258,0-2-1121,5-4 1,-4-12 0,7-4 0,0-2 25,0-2 1,0 0-1,0 0 1,0-1-319,0 1 1,0-1 0,0-3-993,0 0 906,0-1 1,0 5 0,0 0 0,0-1-159,0 1 1,0 5-602,0 0 0,-6 5 936,-3 0 0,-4 10 0,-1 8 0,0 0 0,0 7 0</inkml:trace>
  <inkml:trace contextRef="#ctx0" brushRef="#br0" timeOffset="13029">212 1272 7704,'-14'14'798,"0"-8"-322,0-6 1,6-8 0,3-9-384,4-2 0,1 0 0,0 4 0,0-3 0,1-2-178,4-2 1,-3 3-1,2-3 1,-1 0-325,2 0 1,-3 4-1,2-4 1,-2 1-194,-2 4 0,0 1 0,1 4 602,4 2 0,3-2 0,6 4 0</inkml:trace>
  <inkml:trace contextRef="#ctx0" brushRef="#br0" timeOffset="13630">212 946 7783,'14'0'530,"0"0"0,0 0-330,1 0 0,3 0 0,3 0 0,-1 0-37,1 0 0,2 0 0,-3 0 0,1 0-170,-1 0 1,4 0-1,-5 0 1,-2 0-155,-2 0 1,0 0 3,-1 0 1,-5 0-75,0 0 1,-7 0 136,-2 0 0,-6 0 1,-8 0-1,0 0 42,-1 0 1,-3-1 0,-1-3 0,2-2 212,1-2 0,-3 5 0,0-3 0,0 0 61,-1-4 0,4 2 0,-4 1 0,1-1-78,0 0 1,1 3-1,3-3 1,1 0 46,0 1 1,5 3-169,-1 0 1,9-2 2,1 1 0,6 0 0,8 5 0,2 0 16,3 0 0,3 0 0,6 0 1,-1 0-37,-4 0 1,4 0-1,-4 0 1,2 0-21,-1 0 0,1 0 0,-5 0 1,1-1 9,-1-4 0,-1 2 0,-5-5 0,0 0-6,0 0 1,-1-1 0,-2-5 0,-3 0 17,-2-1 0,-1 1 1,-5 0-1,0 0 51,0 0 1,0 0-1,-2 1 1,-1 2 144,-2 2 0,-6 1 0,2-1 0,-4 2-48,-1 1 0,0 5 0,0-4 0,-2 3-70,-3 2 1,2 0 0,-5 0-64,2 0 1,-5 0 0,3 0-1,-2 0 1,2 0-32,2 0 1,-5 0-1,3 0 1,0 0-211,3 0 1,-1 0-1,1 0 1,2 0-618,1 0 1,2-1-318,0-4 1,1 2-439,4-6 1590,3-1 0,18-4 0,4 0 0</inkml:trace>
  <inkml:trace contextRef="#ctx0" brushRef="#br0" timeOffset="13939">240 340 9006,'14'0'746,"1"0"1,5-1-1,3-2-559,4-2 0,-3-1 0,-1 3 0,2-2 1,2 0-78,1-1 0,-1 4 0,-2-2 1,-3 2-242,-2 2 1,-1 0 0,-5 0 0,0 0-616,0 0 0,0 0-81,1 0 1,-3 6-1033,-2 4 1352,-4 2 1,-12 1 506,-4-4 0,-2 4 0,-3-5 0</inkml:trace>
  <inkml:trace contextRef="#ctx0" brushRef="#br0" timeOffset="14356">283 297 7534,'-14'0'-104,"4"0"1,2-2 0,0-2 229,1-6 0,3-2 0,-2-2 1,2 0 318,-1-1 1,0 1 1143,5 0-1318,0 0 0,-5 8-252,1 6 0,-3 6 0,4 10 0,-3 1 41,-2 2 1,0 6-1,-3-2 1,4 3-183,0-3 0,-2 2 1,3-6-1,-1-2-89,1-1 1,-3-2 0,4 0 0,0-1-105,-1-4 1,4-1 219,-2-3 1,4-4 0,3 2-7,2-6 0,1-5 0,-3-6 0,3 0-76,2 0 1,0-2 0,3-1 0,-3-2 162,-2 2 1,3-3 0,-2 1 0,-1 2 126,0 1 1,-1-3 0,-5 0 0,1 0 13,4-1 1,-3 4 0,2-4 0,-2 1-94,-2 0 1,-5 1-1,1 3 1,0 1-443,3 0 1,-4 5 407,0-1 0,1 1 0,4-5 0</inkml:trace>
  <inkml:trace contextRef="#ctx0" brushRef="#br0" timeOffset="15258">889 1 9824,'0'14'689,"2"0"1,1 2-666,2 2 1,4 11-1,-2 8 1,0 6-49,4 4 0,0 4 1,0 10-1,-1 5-16,1 3 0,0 8 0,0 5 0,-4 4-70,0 3 0,-1 7 0,-3 0 0,0-46 0,-1 1 57,-1 3 1,1 1 0,1-3 0,0 1 0,0-1 0,-1 1 0,0-1 0,1 1-80,0 1 0,0 0 1,-2 1-1,0 0 1,1-1-1,2 0 1,-2-3-1,0 0 26,3 45 0,0 1 0,-5-5 0,0 1 44,0-4 0,0-4 1,-2-2-1,-1-2 81,-2 1 1,-5-1 0,2-7 0,-2 1 2,1-1 0,6-3 1,-4-5-1,3-5-22,-1-3 1,-4-8 0,4-5 0,2-5-176,1-8 0,-2-2 1,-1-3-1,0-4-549,-1-4 0,4-8 724,-2-1 0,-4-14 0,0 3 0</inkml:trace>
  <inkml:trace contextRef="#ctx0" brushRef="#br0" timeOffset="16022">904 171 7731,'0'9'87,"0"1"1,0-5 0,0 4 0,-2 2 0,-1 1 17,-2 3 1,0 0-1,5 4 1,0 5-74,0 2 1,0 9-1,0 2 1,0 4 135,0 1 1,7 12-1,1 2 1,1 4-229,0 2 1,1 7-1,4 8 1,-2 3 69,-2 7 1,1 5 0,-8-40 0,0 1 0,0 2 0,0 0 21,1 0 0,-1 1 0,0 5 1,0 0-1,-1-2 0,-1-2 0,1 3 1,1 0-78,-1-2 0,-1 1 0,-3 2 1,-1 1-1,0-3 0,-2 1 0,1-3 1,-1 0 109,0 0 1,1-1 0,-1-5-1,0-2 1,-9 49 0,0-6-100,0-4 1,0-3-1,-2-5-147,-3-5 138,3-3 1,-4-3-1,6-3 1,1-4 10,4 1 1,-3-6 0,2 1-1,-1-7-218,2-2 1,-2-2 0,4-6 0,1-5-110,0-8 0,1-1 0,4-10 0,-2-3-601,-2-3 960,0-8 0,2-1 0,-3-7 0,-4 2 0,1 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9:26.204"/>
    </inkml:context>
    <inkml:brush xml:id="br0">
      <inkml:brushProperty name="width" value="0.04286" units="cm"/>
      <inkml:brushProperty name="height" value="0.04286" units="cm"/>
      <inkml:brushProperty name="color" value="#004F8B"/>
    </inkml:brush>
  </inkml:definitions>
  <inkml:trace contextRef="#ctx0" brushRef="#br0">368 0 7576,'0'8'500,"-2"-2"348,-2-6-98,2 0-498,-4 0 0,10 7-304,1 2 0,0-1 0,-5 1 0,1 2 36,4 2 0,-3 1 1,2 0-1,-2 0 33,-2 0 0,0 5 1,0 0-1,0-2 70,0-1 0,0-2 0,0 2 0,0 1-47,0 2 1,0 1 0,0-3-46,0 2 1,0 5 0,0-6 0,0 1 0,0 0 19,0 0 1,0 0 0,0-4 0,0 3-143,0 0 1,0 1 0,0-5 0,0 2 98,0 3 1,0-2 0,0 7-1,0-1 41,0-1 1,0 5 0,0-4 0,0 4-11,0 1 1,5 0 0,-1 1-1,-1-1 5,-1 0 0,-2 2 1,0 1-1,0 4-72,0 1 1,0-3 0,0 3 0,0-2 18,0-2 1,0 7 0,0-2 26,0-2 1,0 1 0,0-2 0,0 2 0,0 2-33,0-2 0,0 3 0,0-6 1,0 0 7,0 2 1,0-5 0,0 4 0,0-1 44,0 0 0,0 4 0,0-4 1,0 0 1,0 2 1,0-5 0,0 4 0,0-1-15,0 0 0,0 1 0,0-2 0,0 1 21,0-2 0,0 4 0,0-2 0,0-2 6,0-1 0,0 3 1,0 0-1,0-1-8,0 3 1,-5-4 0,1 5-13,0-1 1,3 2 0,1-2-1,-2-1 1,-1 3 15,-2-1 0,1-3 1,4 3-1,0-2 26,0-3 0,-2 4 0,-1-1 0,-2 1-19,2-1 1,2-1 0,1-3 0,0 1-12,0 2 0,0 0 0,0-3 1,-2 1-11,-3 2 0,4 0 0,-4-3 0,4 1-1,1 2 0,-5 0 0,0-3 0,2 1-26,1 2 1,2 0-1,0-3 1,0 1-76,0 2 1,0 0 0,0-4 0,0-1 29,0 0 0,0 2 0,0 1 0,0 2 13,0-2 1,0 4-1,0-2 1,0-2 4,0-1 0,0 3 1,0 1-1,0 1 102,0-1 1,0-1 0,0-3-1,0 1 32,0 2 1,0 0 0,0-3 0,0 1-95,0 2 1,0 0 0,0-4 0,0-1 1,0 0 1,0 0-1,0 0 1,0 1 14,0-1 0,0 0 0,0 0 0,0 1-18,0-1 1,0-2 0,0 0 0,0-3-19,0 2 0,0 0 0,0 0 0,0-3 7,0-1 1,0 4 0,0-3 0,0 1-64,0 1 1,0-1-1,0 5 1,0 1 35,0-1 0,0 0 0,0 2 1,0 1 53,0 2 0,2 0 0,1-5 1,2 1 28,-2-1 0,-1 0 0,-2 0 0,0 0-7,0 1 1,0-3 0,0-1-1,0-1 21,0 1 1,0-3-1,0 1 1,0 1 29,0-2 1,0 3-1,0-5 1,0 2-32,0 3 1,0-3-1,0 2 1,0-1-28,0-1 1,0 5 0,0-5-1,0 2-15,0-1 0,0-4 1,0 3-1,0 0 0,0 0 1,0-5-1,0 3 1,0-1 41,0 0 1,0 0 0,0-5 0,0 2 8,0 2 1,0-2 0,0 3-1,0-3-42,0-2 0,0 0 0,0 0 1,0 0 17,0 0 1,-2-1 0,-1-2 0,-2-2 10,2 2 0,1 2 0,1-1-35,-4-2 0,2 2-1,-6-3 0,4-2 0,-4-3-33,-2-2 1,-2-2 0,-1 0 16,0 0 1,4 0 0,1 0-1,-2 0 1,-2 0 0,-1 0-10,0 0 0,0 0 0,0 0-4,0 0 0,0-2 1,0-1 20,0-1 1,4-1 0,1 3 2,-2-2 1,3 2 0,-1-3-15,-2 4 1,3-4-3,-2 0 82,7 1-52,-3 4 0,7 1-56,4 4 1,-2-3 0,5 4-1,0-2 15,0 1 1,1 5-1,5-4 1,-1 2 17,-4 3 1,4-3 0,-4 1 0,2 2 34,-1 1 1,2-2 0,-4-1 0,1 1-29,1-2 0,-5 2 1,2-3-1,1 1 28,0 3 1,-3-4-1,3 3-23,-2 1 1,3-3-17,-4 1 0,1-1 0,-3 3 24,2-2 1,0 1 25,-5 4 0,1-2 0,2-1 42,2-1 0,0-1-47,-5 5 0,0-4-84,0-1 1,0 0-1,0 6 25,0-1 1,0 0-1,0 0 13,0 0 1,0-5 0,0 1 0,0 1 5,0 1 1,0 2 0,0 1 34,0-1 0,0 0 0,0 0 0,1-2-31,4-2 1,-3 2 0,2-2-1,-2 2-6,-2 2 1,0 1 0,0-1-42,0 0 1,5 0-1,-1 0 5,0 0 1,-3 0 0,-1 0-1,0 0-23,0 1 1,2-1 0,1 0 0,2 0 91,-2 0 0,-2 0 0,1 0 1,1 0-33,2 0 0,-1 1 0,-2 0 0,1 2 154,2 2 0,-1 0 0,-4-5 1,0 0-96,0 0 0,2 1 0,1-1 0,2 0-25,-2 0 0,-1 0 0,-1 0-7,4 0 1,-4 0 0,4 0-10,-3 1 1,-2-6 0,0 0 1,0 2 1,0 2 0,0 1 3,0 0 1,1-1 0,2-2 0,2-2-16,-2 2 1,-1 2 0,-2 1 50,0 0 0,1 0 0,2 0 1,2 0-24,-2 0 0,0 0 1,1 0-1,0 1 1,-1-1 1,1 6-29,0 4 0,-2-4 0,3-1 1,-4-4-10,-1 0 1,2-3-1,1-1 1,2-2 5,-2 2 1,-2 2 0,-1 1 17,0 0 0,2-1 0,1-2 1,2-2 17,-2 2 0,-2 2 1,1 1-1,1 0 57,2 0 0,-1 0 0,-4 0-46,0 0 0,5-3 0,0 2 0,0 3 0,-1-1-18,1 1 0,1-2 0,-3 0 0,2 0-108,-2 0 0,5 0 0,0 1-12,0-1 1,0 0 0,-5 0 86,1 0 1,6 0 0,-5 0 0,-1 0 50,2 0 1,-4 1 0,4-1-10,1 0 1,-6 0-1,5 0-59,1 0 0,-6 0 0,6 0 1,-3 0-27,1 1 0,0-1 0,-5 0 0,1-2 38,4-2 0,-3 2 0,2-2 1,-2 2 6,-2 2 0,0-4 0,1-2 0,2-1 30,2 1 1,0-3-1,-5 4-64,0 2 0,0-3-7,0 2 1,0-1 0,0 5 23,0 0 1,5-4-1,-1-1-8,-1 2 0,1 2 1,-1 1 115,1 0 0,1 0 0,-3 0 31,2 0 1,-2 0 0,3 0-53,-4 0 0,-1-4 0,0-1 12,0 2 0,2 2-318,2 1 1,-2 0 164,3 0 1,-4 0-1,1-1-51,3-4 1,-4 4 0,4-4 148,-4 4 0,-1-4 0,0 0 112,0 2 0,0 2-53,0 1 0,0 0-101,0 0 1,0 0-36,0 1 0,0-6 0,0 0 16,0 2 1,0-3 0,0 2 1,0 1 1,0-4 0,0 3-1,0 1 16,0 1 1,0-2 0,0-1-1,2 1 41,3-3 0,-4 6 0,4-4 30,-3 4 1,-2-4-1,0 1-9,0 1 1,0-3-25,0 1 0,0 0-95,0 5 1,0 1 0,0-1 15,0 0 1,0-5 0,0 1-98,0 1 0,4 1-313,1 2 1,0 0 168,-5 0 304,0-6 0,6-1 0,2-7 0</inkml:trace>
  <inkml:trace contextRef="#ctx0" brushRef="#br0" timeOffset="2385">169 6690 7712,'0'9'-210,"0"1"0,0 1 437,0 1 1,0-2-35,0-1 0,2-4-152,2 4 0,-2-4 0,4 4-126,1 2 0,-6-3 0,4 1 76,-4 2 1,-1-3 0,2 2 0,1 1-49,2 1 1,0 2 0,-5 2 0,0 1 69,0 2 0,0 0 1,0-5-1,0 0 6,0 0 1,0 0 0,0 0-84,0 1 0,4-1 0,1 0-17,-2 0 1,-1 0 0,-2 0 0,0 0 33,0 0 0,0-4 0,0-1 0,0 2 75,0 2 0,0 1 0,0 0 0,0 0-8,0 0 1,0 0 0,0 0 0,1 0-18,4 1 0,-3-1 0,2 0 0,-2 0-13,-2 0 1,0 0 0,0 2-1,0 1 10,0 2 1,4 0 0,1-4 0,-2 3 29,-1 0 1,-2 1 0,1-3 0,3 1-38,0 2 1,1 0-1,-5-4 1,2 1 12,2-2 0,-2 3 0,3-7 0,-4 2-117,-1 3 0,2-3 0,1-1 0,2-2 30,-2 2 0,-2-3 0,-1 2 43,0 1 0,0 1 0,0 2 30,0 0 0,0 1 0,0-1 133,0 0 0,0-5 1,0 1-1,2-1-94,2-1 1,-2 4 0,3-2-16,-4 2 1,-1-2-1,0-1 45,0 2 0,2 2 0,1 1 0,2 0 25,-2 0 0,0-5 1,0 1-1,2 1-14,-2 1 1,0-2 0,0-1-15,2 2 0,1 0 1,-3 0-145,2-2 0,1 1 1,-3 4 85,2 0 1,5 0-1,-4 0 109,2 0 1,-5 1 0,3-1-1,-1 0-44,0 0 1,1 0-1,-3 0-60,2 0 1,1 0 0,-3 0 0,2 1-41,-2-1 0,-2 0 0,1 0 74,3 0 0,-4 0 1,4 0-1,-2 0-39,2 0 1,-4-4 0,4-1 0,-2 2-52,2 2 0,-3 1 0,4 0 0,-2 0 20,1 0 0,1 0 0,-2 0-6,0 1 0,6-1 1,-6 0-1,0 0 32,-3 0 1,4 0 0,0 0 0,-1 0 6,2 0 0,-4 1 1,4-1-1,-1 0 4,0 0 1,-1 2-1,-2 1 1,1 2 21,2-2 1,0-6 0,-5-2 0,1 2 38,4 2 1,-4 1-1,4 0-1,-3 0 1,-2 0 0,1 0 0,2 0-39,2 1 0,0-1 0,-5 0-15,0 0 0,1 0 0,2 0 1,2 0-29,-2 0 0,-1 0 0,-2 1-2,0-1 0,0 0 1,0 0 72,0 0 0,0 0 13,0 0 1,0 0-130,0 0 1,1 1-19,4-1 1,-3 0 0,2 0 17,-2 0 1,0-5 0,1 1-26,1 1 1,3-3-85,-3 1 1,-2 0 0,4 4-203,0-4 1,-4-1-398,3-3 768,-4-3 0,-1 4 0,0-6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9:17.293"/>
    </inkml:context>
    <inkml:brush xml:id="br0">
      <inkml:brushProperty name="width" value="0.04286" units="cm"/>
      <inkml:brushProperty name="height" value="0.04286" units="cm"/>
      <inkml:brushProperty name="color" value="#004F8B"/>
    </inkml:brush>
  </inkml:definitions>
  <inkml:trace contextRef="#ctx0" brushRef="#br0">678 29 7687,'-10'-2'-315,"1"-1"0,-2-1 435,-2 0 1,-1-2 0,0 1 0,0 2-6,0 2 1,0 1 0,0 0-77,0 0 0,0 0 1,-1 0-1,1 0-20,0 0 0,0 0 1,-2 0-1,-1 1-21,-2 4 1,-4 3 0,2 6 0,1 0 29,0 0 0,-4 0 1,4 0-1,-1 1 61,1-1 0,-3 4 1,2 1-1,1-1 8,-1-3 1,3-1 0,2 0-1,0 1-57,2-1 0,-3 0 0,7 0 1,-1 0-54,2 0 0,-2 0 0,6 0 0,2 0 24,2 1 0,1 5 0,0 3 0,0 3-4,0-3 0,0 8 0,0-1 0,0 5-4,0 4 1,0 2 0,0 1 0,0-1 11,0-4 0,0 9 1,0-4-1,0 4 11,0 2 0,0 1 0,0 4 0,0-1 63,0 1 1,-5 2 0,0 2 0,1-1 41,-3 0 0,6 1 0,-4-1 0,3-1-100,2-3 0,0 3 0,0-3 0,0 2-63,0 3 1,0-5-1,0-1 1,0 1-9,0-2 0,0 5 1,0-3-1,0 1 43,0-1 1,0 1 0,0-4 0,0-1 23,0 1 1,0 3 0,0-4-1,0-1-20,0-3 1,0 2-1,0-9 1,0 4-42,0 2 1,0-3 0,2 0 0,1-3-50,2 2 1,0-1-1,-5 3 1,0 1 25,0-3 0,0 4 0,0-6 0,0 2-34,0-1 0,0 1 0,0-7 1,0-4-141,0-3 1,0-3-1,0 1 1,0-4-538,0-3 0,0-7 768,0 1 0,-7-7 0,-1 3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9:04.921"/>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0 170,'22'-40,"6"7,-6 19,25 2,7 16,11 1,8 5,-3-6,7 1,3-5,8 5,1-1,7 1,-2-5,5 0,-48 0,1 0,1 0,1 0,2 0,1 0,-1 0,0 0,0 0,-2 0,0 0,-1 0,30 0,11 0,-3 0,-16 0,10 0,-36 0,2 0,0 0,0 0,0 0,0 0,7-2,0-1,39-1,2 1,-48 1,-2 0,34-1,7-1,1-1,-7 5,4 0,-30 0,2 0,-2 0,0 0,3 0,0 0,0 0,-1 1,-1 2,-1-1,-2-1,-2 0,-1 1,-2 0,35 0,-37-4,2-1,4 1,-2 0,38-3,-6 3,-11-1,-5-2,20 1,1 4,-7 0,12 0,-5 0,-7-2,-6-2,-12 2,6-3,10 4,-7-1,20-3,-4 4,-37-1,2-1,-4 0,0 0,0 0,1 1,1-1,-1 1,0 2,0 0,2 0,1 0,0 0,-1 0,1 2,-1 1,1-1,-1 1,-2-1,1 1,45-3,0 0,-4 0,1-2,-5-3,1 4,-2-4,-1 3,6 2,-2 0,3 0,-5 0,-5 0,0 0,-1 0,3 0,2 0,-3 0,4 0,-6 0,-4 0,3 0,-3 0,2 5,-2 0,-3 0,-7-5,4 4,6 1,-16 1,7-1,-2-3,6 2,6 2,-1-1,-3 0,-1-5,0-2,0-2,0 2,0-3,-4-1,3 1,-4-6,4 2,-25 1,11-1,-20 4,15-4,-24 5,38-2,-35 12,26 2,-19 13,1 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8:37.446"/>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0 128,'58'-27,"3"3,-22 10,32-5,-18 16,32-3,0 15,-21-1,-3 2,3-2,16 1,10 2,4-6,3 4,2-4,-49 0,0 1,2-1,0-1,-2 0,0 0,2 1,-1-1,0 0,0 0,1 1,0 0,-1-2,1 0,4-3,1 0,-1-1,0 0,5-1,0 0,-3-1,0-1,1 0,-1-1,0 1,-1 0,0 1,-1 1,-3 2,0-1,-1-1,0-1,45-3,2 1,-2-4,-43 6,0 1,1-3,0-1,4 1,0 1,-2-2,0-1,2 0,0 0,-3 2,1 1,-3-1,0 0,1 1,1-1,-2-2,0 0,-1 2,-1 2,0 0,0 1,40 1,-7 1,-7 0,-7 0,-13 0,9 6,-7 2,15 6,-15-6,1-2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8:35.857"/>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198 240,'46'-6,"13"0,-11-4,-8 4,12 6,-25 0,24 0,-33 13,-61 2,10 7,-56-3,37-8,-4-2,28-5,-37 2,20-6,-13-6,16-8,15-2,52-9,22 6,3 5,16 4,0 6,19-6,1 1,3-5,5-5,-42 10,0-1,-2-2,0 1,2 1,0 1,0 0,1 1,-2 2,1 2,0 0,0 2,46 2,-4 0,0 0,-10 0,0 0,-1 0,7 0,4 5,-43-3,1 0,4 3,0 0,1-3,0 0,-3 0,-1 0,39-1,-15-1,0 0,14-5,3-1,-9-2,10 0,-5-1,-7 3,-7 0,-5 4,0-3,-1 4,26 1,-43 0,2 0,4 0,1 0,1-1,0 2,-1 1,-2 0,-3 1,-2-1,46 4,-10-1,-4-3,-5 2,-2-2,-2-2,4 0,9 0,-1 0,6 0,-44-1,0 0,4-1,0 0,-1 0,-1 0,0-2,0-1,0 3,1 1,-1-1,-1-1,1 0,0 0,47-2,-1 1,1 4,-2 0,-2 0,-3 0,-3 0,-7-2,3-3,-9 4,4-4,-4 3,4 2,-5 0,5 0,-6 0,1 0,-3 0,-2 0,4 0,6 0,-16 0,7 0,-7 0,7 0,1 0,3 0,2 0,3 0,3 2,-3 3,-22-4,6 7,-12-3,8-4,20 4,-5 1,5-1,0 1,4-1,0-3,-4 2,9-2,0-2,8 0,-45 0,0 0,-2 0,0 0,2 0,0 0,1 0,0 0,2 0,-1 0,26 0,4 1,-18 4,6-3,18 2,-4 3,-2-3,1 1,0-5,-5 2,0 2,-5-2,5 3,-6-2,1 1,-8-2,-1 3,-6-4,15-1,-23 0,9 0,-3 0,12 0,3 2,2 3,-1-2,5 6,-5-6,1 2,1-2,4 2,-21-4,7 4,-3-3,17-2,-19-5,9 0,-7-1,17 1,-6 4,1-4,2 3,-2 2,0-1,-4-4,0 4,-1-4,1-1,-1 1,2 0,4 5,7 0,6 0,0 0,-4 0,-6 0,-4 0,-8 0,-1 0,1 0,9 0,-14 0,4 0,2 0,7 0,2 0,-2 0,-15 0,5 0,-13 0,19 0,-21-4,11-1,-17 0,12 5,-13 0,13 0,-13 0,13 0,-18 0,13 0,-24 0,31 6,-20 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8:33.055"/>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939 1,'-22'37,"-4"2,-2-10,-8 7,-7 0,1-2,6-18,8 3,13-18,3 6,-2-1,-8 2,-19 6,-9-6,-14-2,6-6,9 0,21 0,1-6,11-2,-4-6,0 0,-2-1,-13 8,-1-6,-6 11,6-4,1 6,13 0,8-6,58-2,-17-1,43-1,-21 7,17-2,-3-1,7 1,1-4,-1 4,1 1,-1 4,2-5,4 0,-3 1,7 4,-1 0,1 0,3 0,-3 0,8 0,1 0,7-2,-2-3,4 4,-46-2,0 1,-1 1,0 0,3 1,0 0,-4 0,0 0,49 0,-2 0,-7 0,5 0,-1 0,-3 2,-1 3,2-4,2 4,2-2,-2 2,2-4,-7 4,4 1,-9-1,-2 0,-12-5,6 0,-1 0,2 0,-2 0,3 0,7 0,3 0,-4 0,4 0,-8 0,-1 0,1 0,0 0,4 0,-4 0,0 0,-5 0,5 0,-4-2,4-2,-5 0,5-5,-6 4,1-4,-8 6,-1-2,1 2,9-2,-18 4,3-4,-28 3,19 2,-41 7,7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48:17.478"/>
    </inkml:context>
    <inkml:brush xml:id="br0">
      <inkml:brushProperty name="width" value="0.29885" units="cm"/>
      <inkml:brushProperty name="height" value="0.5977" units="cm"/>
      <inkml:brushProperty name="color" value="#A2D762"/>
      <inkml:brushProperty name="tip" value="rectangle"/>
      <inkml:brushProperty name="rasterOp" value="maskPen"/>
    </inkml:brush>
  </inkml:definitions>
  <inkml:trace contextRef="#ctx0" brushRef="#br0">1 6,'73'-6,"0"6,-17 0,-3 5,3 0,13-1,7 4,1-4,6 2,-2-2,5-2,3 7,-2-5,3 4,-16-5,1 2,6 0,-9-3,10 2,-5 3,17 1,-10 3,1 1,2-4,3 0,-1 0,-3 4,-6 1,-7-1,-7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6:02.882"/>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1 11,'58'-8,"3"5,9 6,-7 0,3 7,3-1,11 5,4-4,6-1,7-4,-47-1,0 0,43 2,-13 0,-14-3,1 2,26 1,-42-3,1-1,6-1,0 1,-1 3,-1 0,-1-3,0 0,44 8,-49-8,0-1,1 1,1 1,1-2,1-1,1 0,0 0,-1 0,-2 0,31 0,7 0,-13 0,12 0,5 0,3 0,-10 0,7 0,-5 0,-3 0,-1 0,6 0,-35 0,2 0,-3 0,-2 0,31 0,5 0,-12 0,-7 0,1 0,4 0,10 0,-15 0,13 0,-1 0,-7 5,15 0,-1-1,10-4,-49 0,0 0,2 0,0 0,3 0,1-1,1-1,-1 1,-5-2,0 1,41-4,-7 1,12-3,-34 1,1 0,-1 0,0 1,-4 1,-1 1,-5 1,-2 1,35 1,-20 1,1 0,16 0,7 0,4 0,-10 1,15 4,-5-2,-40 2,0-1,-2-2,0 0,2 0,0 0,-1-1,1 0,-1-1,-1 0,42 0,-13 0,-1 0,2 1,-27 2,3-1,-2-1,1 0,-1 1,0 0,0 0,-2-2,45 0,-5-5,0 1,-6-7,1 1,2 4,-1 1,5 4,-1 1,-3 0,-1 0,-4 0,-1 0,-5 0,-1 0,-17 0,-1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6:01.390"/>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0 27,'71'0,"6"0,3 0,-17 0,-2 0,-2-5,16 0,1-1,8 1,-2 4,7-4,-2 5,-3 5,-4-2,0 6,-6-6,1 2,2-3,-2-2,7 0,-2 0,3 1,1 4,-4-2,0 6,0-5,5 0,1 3,4-3,4 1,-43-5,1 0,0 2,0 1,4-1,1 0,-3 2,1-1,4-1,0 0,-4-1,0 0,-1 2,0-1,-3-3,0-1,0 0,1-1,1-2,-1 0,0 3,0 0,0-1,1 1,-1 2,-1 0,0 0,0 0,3 0,0 0,-3 0,0 0,1 0,0 0,43 0,-1 0,-4 0,4 0,-6 5,1-1,2 1,-2-5,7 0,-2 0,3 0,2 0,0 0,0 0,-1-5,1 1,-2-1,-2 5,0 0,-5 0,4 0,-5 0,-39 0,0 0,49 0,-45 0,0 2,0 0,0 0,1 0,0-1,-1 4,0 0,0-3,-1 1,-1 1,-1 1,0-3,0 1,3 1,1 1,-4-3,1-1,2 1,0 1,0 0,-1 0,1-1,0 1,-1 0,-1 0,47 2,-2-4,-3 4,2-3,-7-2,1 0,-6 0,-4 0,0 0,-5 0,5 0,-20 0,1 0,-28 0,12 0,-29 0,-2 0,-7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9:30.587"/>
    </inkml:context>
    <inkml:brush xml:id="br0">
      <inkml:brushProperty name="width" value="0.04286" units="cm"/>
      <inkml:brushProperty name="height" value="0.04286" units="cm"/>
      <inkml:brushProperty name="color" value="#004F8B"/>
    </inkml:brush>
  </inkml:definitions>
  <inkml:trace contextRef="#ctx0" brushRef="#br0">325 2569 6432,'0'-10'275,"0"1"0,0 4-52,0-4 0,0 0-125,0-6 0,0 6 0,0 0-42,0-2 1,0 3-29,0-2 0,0 1 0,-1-5 0,-4 0 1,3 0-1,-2 0-2,2-1 1,2 1 0,0 0 0,0 0 15,0 0 1,0 0 0,0 0 0,-1 0-27,-4 0 0,3-1 0,-2 1 0,2 0-71,2 0 1,-1 0-1,-3 0 39,0 0 0,-1 0 1,5 0 50,0-1 1,0 6-1,0 0 25,0-2 1,0-2 0,0-1-46,0 0 1,-2 0-1,-1 0 1,-1 0-77,0-1 1,3 1 0,1 0 0,0 0 9,0 0 0,0-5 0,0 0 45,0 2 1,0-3 0,0 1 32,0 2 0,0 1 1,0 2-1,0 0-66,0 0 0,0 0 1,0-1-18,0 1 1,0-6 49,0-4 0,0 4 1,0 1-1,0 4 32,0 0 1,0 1-1,0 0 1,0 0 56,0 0 1,0 0 0,0 0-46,0 0 1,0 0 0,0-1-112,0 1 88,-6 0 1,4 0-1,-3 0 1,2 0-6,-1 0 1,2 0 0,-3 0-1,2-1-74,-2 1 0,4-4 0,-5-1 0,1 1 83,0 3 0,0 1 1,5 0-1,0-1-4,0 1 0,0 0 0,-1 0 0,-2 0-10,-2 0 1,0 0 0,5 0 5,0 0 0,0-1 0,0 1 0,0 0 43,0 0 0,-1 0 1,-2 0-1,-2 0 20,2 0 0,1 0 0,2-1 0,0 1-63,0 0 1,-4 0 0,-1 0-16,2 0 1,1 4 0,2 1 0,0-2-1,0-1 30,0-3 0,0 6 0,-1 0 27,-4-2 1,3-2-1,-2-1 1,2 0 6,2 0 1,-5 0 0,1 0 0,0-1-39,3 1 0,-4 0 1,0 0-1,2 0-6,2 0 1,-4 0-1,0 0 1,2 0-64,2-1 0,-4 1 0,0 0-5,2 0 1,0 0-1,0 0 1,-2 0 58,2 0 0,1 0 0,1-1 27,-4 1 1,4 0-1,-4 0 1,3 0-1,1 1 1,-4 4 1,3-3 0,-2 2 17,2-2 1,2-3 0,-1 3-1,-2 1 2,-2 2 1,0 4 0,5-5 25,0-1 0,0 4 1,0-3-33,0-1 0,-1 0 1,-3 0-1,0 2 22,1-2 0,1 3 0,2-1 26,0-2 1,-2 0-1,-1 0-61,-1 1 0,-1 1 0,5-5-30,0 0 0,-2 1 0,-1 2-70,-2 2 1,1-1-436,4-4 1,0 5-360,0-1 203,0 1 1,0 0-318,0-1 972,0 7 0,0-9 0,0 4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9:07.122"/>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0 127,'77'-4,"3"-1,-23 0,9 5,3 0,10 0,3 6,-7 4,12-2,11 1,-18-6,-26 0,-1 0,16 4,12-6,-15 4,-9-3,18-2,-11 0,13 0,-11 0,9 0,-11 0,7 0,0 0,-1 0,1 0,-1 0,-5 0,3 0,-3 0,5 0,-5-7,4 6,-5-6,0 7,5 0,-11 0,5-6,18 5,-24-6,23 7,-11 0,-8 0,14 0,-25 0,5 0,2 0,-6 0,17-6,-16 4,17-5,-4 2,9 2,1-5,1 0,0 0,-2 4,5-4,-3 1,-2 4,-2 2,-1 1,-7 0,5 0,-11 0,5 0,-1 0,-3 0,35-6,-24 4,-15-1,1 0,37 1,6-3,-15 4,0-5,-20 1,-3 0,3-1,16 1,14 4,-38-2,1-1,-5 1,-2 0,41 1,-11-2,9 2,-33 2,1 0,-5 0,0 0,45 0,-6 0,-16 0,10 0,4 0,-38 0,2 0,-1 0,-1 0,35 0,-15 0,18 0,-2 0,2 0,-1 5,-4 0,3 1,-34-4,0-1,43 4,-18 4,12-4,1 4,-38-6,2-1,0 3,1-1,-2-1,0-1,0 1,-1 0,1 0,0-1,-2-1,0 0,46 3,-13-2,4-2,-4 1,-5 4,14-3,0 4,3 0,-20-3,8 5,1-1,-6 2,-29-6,1-1,1 1,0 0,6-1,1-1,-5 1,-2 1,35 1,-18-4,-1 0,0 0,2 0,-1 0,1 0,-1 0,-4 0,0 0,2 0,19 0,3 0,-7 0,12 0,-5 0,-7 0,-33 0,2-1,-1 0,1-1,2 0,-1-1,41-2,-20 4,-1-4,20 3,-4-2,-6 1,-6-2,-6 3,1-2,3 2,16-3,3 1,-9 1,-8 1,-7 2,1 0,-1 0,24 0,-44 0,1 0,2 0,-1 0,28 0,6 0,-8 0,12 0,9 0,-1 0,-7 0,8 0,-6 0,4 0,-3 0,-40 1,3 0,9 1,0 0,-3-1,-1 0,-4 1,-1 1,-2-2,-2-1,32 0,-34 0,1 0,45 0,-38 0,0 0,-5 0,0 0,-2 0,0 0,40 2,-7 2,-12-2,-7 3,-25-4,11-1,-35 0,3 0,-13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9:19.105"/>
    </inkml:context>
    <inkml:brush xml:id="br0">
      <inkml:brushProperty name="width" value="0.04286" units="cm"/>
      <inkml:brushProperty name="height" value="0.04286" units="cm"/>
      <inkml:brushProperty name="color" value="#004F8B"/>
    </inkml:brush>
  </inkml:definitions>
  <inkml:trace contextRef="#ctx0" brushRef="#br0">71 97 7749,'-13'-1'-243,"4"-4"0,-4 2 1,5-7-1,-1 1 359,-1 1 1,7-4-94,-1 2 1,2 2 423,2-1-209,0 0 0,2 1-119,2 3 1,-1 11 0,5 8 0,0 7-48,0 1 1,-3 11 0,4 0 0,2 6-8,2 3 0,-1 2 0,-1 3 0,-3 5 19,-2 3 0,4-4 1,-4 1-1,0 0-13,0-2 0,1 8 0,-4-3 1,2 0-2,-2 0 0,0 7 1,0-5-1,2 1-38,-2 0 0,3-2 0,-1 1 1,-1-1-5,3 1 1,-6-2 0,6-2 0,-3-3 2,1-1 1,1 2-1,-3-2 1,2 0-4,-2-1 1,3 4 0,1-5 0,-1-2-29,0-1 1,4-1 0,-6-1 0,1 0-4,1 1 0,-4-1 0,4 0 0,-1 1-17,0-1 0,-1-1 1,-2-2-1,1-3 7,2-1 1,-1 2 0,-4-2-1,0-1-19,0 1 0,0-2 0,0-4 0,0 3-25,0 1 0,0 0 0,0-5 0,0-2 40,0-2 1,0 3-1,0-5 1,0 1 23,0 1 1,0-6 0,0 4-1,0-1-6,0-4 0,0 3 0,0-1 1,0-2-3,0-1 0,0-2 0,0 0 1,0 0-9,0 1 1,0-6-2,0 0 1,2-1-57,3 2 42,-4-4 5,6-6 1,-7 1-13,0 4 0,0-2 0,1 5 2,4-2 0,-4 1 26,4-3 1,-2 0-1,0 5 49,2 2 0,0-3 1,-5 1-17,0 2 0,0-3 1,0 1 6,0 2 1,0-3-31,0 2-45,6-1 0,-3 5-1,7 0 0,-6 0 71,6 0 0,-7 1 1,3-3-1,-1-1-26,0-2 1,1-1 55,-2 2 1,0 1 33,5-7 1,0 1-40,6-5 0,-1 0 0,0 0 0,0 0 45,0 0 0,0-5 0,2 1 1,3 1-13,4 1 0,4 2 0,1-2 0,0-1-46,0-1 0,5-6 1,2 5-1,1 1-180,3-2 1,0 2-1,1-3 1,-4 0-278,-2 4 1,4-5 0,-4 0-1154,2 1 1095,-4 0 1,2 1 470,-6-3 0,1-4 0,-1-1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9:09.017"/>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0 141,'75'0,"1"0,2 0,-4 0,6 0,4 5,15 0,-5-2,-11-1,-17-2,2 0,19 0,3 0,-7 0,-6 0,-1 0,8 0,5 0,0 0,-13 0,8 0,-8 0,13 0,0 0,-9 0,14 0,-4 0,-10 0,-15 0,3 0,15-5,2 0,-5 2,-5 1,0 1,5-2,5-2,1-1,-1 1,7 3,-32 0,2 0,-3 1,-1 0,-2 1,0 0,-5 0,-1 0,41 0,-7 0,3 0,-34 0,0 0,43 0,-15 0,9 0,4 0,-43 0,1 0,3 0,0 0,-1 0,0 0,2 0,0 0,0 0,0 0,2 0,-1 0,2 0,-1 0,0 0,-1 0,2 0,0 0,-4 0,-1 0,1 0,-2 0,0 0,0 0,3 0,0 0,-3 0,-1 0,3 0,-1 0,-3 0,-2 0,36 0,13 0,-3 0,3 0,-13 0,4 0,5 0,-42 0,0 0,4 0,1 0,-3 0,0 0,0 0,0 0,1 0,0 0,3 0,1 0,1 0,0 0,1 0,0 0,-1 0,-1-1,-2-2,-1 1,0 1,1 0,-1-1,1 0,2-1,-1-1,-1 1,-1 0,-4-1,-2 0,36 1,-20-3,2 0,19 4,3-3,-7 2,-6-1,-7 2,9-3,15 4,-16 1,16 0,-15 0,-9 0,5-5,1 0,-3 2,0 2,-3 1,1 0,-21 0,2 0,21 0,17 0,-15 0,-6 0,-3 0,1 0,5 0,18 0,4 0,-8 0,-5 0,-13-5,9 0,11 2,-18 1,15 2,-12 0,15-4,6-1,0 2,-14 1,-14 2,13 0,-1 0,-27 0,1 0,36 0,-35 0,2 0,3 0,-1 0,39 0,-1 0,1 0,-24 0,13 0,-12 0,-4 0,2 0,6 2,12 3,-17-4,18 4,-3-4,-11-1,22 0,-4 0,-38 0,1 0,-3 0,-1 0,46 0,-13 0,-6 0,-13 0,2 0,-17 0,16 0,-23 0,-3 0,-15 7,-19 1,-2 6</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9:53.961"/>
    </inkml:context>
    <inkml:brush xml:id="br0">
      <inkml:brushProperty name="width" value="0.05714" units="cm"/>
      <inkml:brushProperty name="height" value="0.05714" units="cm"/>
      <inkml:brushProperty name="color" value="#004F8B"/>
    </inkml:brush>
  </inkml:definitions>
  <inkml:trace contextRef="#ctx0" brushRef="#br0">706 1341 14301,'-19'1'-371,"1"3"0,1 0 0,2-1 503,-1-1 0,0-2 0,-1 0 0,-3 2 0,-1 1 0,1 1 0,1 1 1,0 0-1,-1 0-38,-2-2 0,3 3 0,-4-1 1,-3-2-1,1-2-60,2-1 0,-4 0 0,4 0 1,-4 0 7,-1 0 1,4-4 0,1-3 0,-1 1-122,2 0 0,-3-5 0,6 1 0,2-2-42,1-2 0,2 0 1,2 0-1,1-1 15,1 1 1,7 5-1,-1 0 1,2-2-1,2-2 0,0-1 0,2 0 1,2 0 62,6 0 1,4-1-1,5 0 1,3-2 2,0-2 0,10-2 0,0 4 0,4-2-14,1 2 1,1 1 0,4 1-1,1-1 75,-1 2 0,5-3 0,2 7 0,-1-2 34,1-2 0,4 1 0,-3 2 1,2 3 82,0 2 1,-5-3-1,3 2 1,0 1 1,0 0 0,1-1 0,2 4 0,-3-1-20,-1 0 1,4 3 0,-1 1 0,3 0-91,1 0 1,-4 0 0,0 0 0,1 0-34,2 0 0,1 0 1,1 0-1,-1 0-15,1 0 0,-1 0 1,2 0-1,0 0 11,-2 0 0,9 0 0,-9 0 1,2 0 7,0 0 1,8 0 0,0 0 0,-3 0-21,-4 0 0,2-5 0,2 0 1,0 2-21,0 2 0,2 1 0,-2 0 0,0 0-32,0 0 0,4 0 0,-1 0 0,0 0-40,-5 0 0,6 0 1,-6 0-1,4 0 73,-4 0 0,6 0 0,-7 0 0,3 1 44,-2 4 0,1-3 0,0 2 0,-3-2-22,-1-2 1,3 0 0,2 0 0,0 0-44,-1 0 0,6 0 1,-4 0-1,2-2-10,0-2 1,0 2 0,3-3-1,-3 4-7,-5 1 0,-3 0 0,-2 0 0,-1 0-50,-3 0 1,1 0 0,-4 0 0,-1 0 19,1 0 1,3 0-1,-5 0 1,0 0-52,1 0 1,-4 0 0,5 0 0,-2 0 55,0 0 1,0 0 0,-5 0 0,2-2 49,3-2 1,-3 2 0,5-3 0,-4 4 65,-3 1 1,6 0 0,-8 0 0,4 0-38,-3 0 0,6 0 0,-5 0 0,2 0-8,0 0 1,3 0 0,0 0 0,0 0-15,2 0 0,-1 0 0,6 0 0,-4 0-6,-1 0 0,-2-5 0,-5-1 0,2-1 24,3 1 0,-3 0 0,4 3 1,-1-4-71,0 0 0,5 3 0,-5-2 0,0 2-42,2-1 1,-5-1 0,3 2 0,-2 0 59,2 1 0,-3-4 1,3 3-1,-3 0 102,-2 3 1,-4-4 0,-2 0 0,-1 2-51,-4 2 0,3-4 0,-1 0 1,-1 1 105,-2-3 1,2 6 0,1-4 0,-1 2-98,-2-2 1,2 4 0,1-6-1,-1 3-49,-2-1 1,2 0 0,1 4 0,-1-2 114,-2-2 1,1-4 0,-1 2 0,-4 1 17,1 0 1,-2-5 0,0 3 0,-3-2-45,-1 1 1,-3 4 0,-4-4 0,1-2-47,-1-2 1,-2 4-1,-1 0 1,-3-2-29,-2-2 1,-1-1 0,-3 0 0,1 0 48,1 0 1,1-2-1,-5-1 1,0-4 19,0-1 1,-5 5 0,1-3 0,1 1 19,1 0 1,2 0-1,0 5 1,0 0 82,0 0 1,0 5-1,0-1-44,0-1 1,5-1 67,-1-2 1,1-1 107,-5 1-278,0 6 0,2 2-146,2 6 1,0 0 12,5 0 1,-4 6 70,4 4 0,-6-2 42,2 1 0,1 1 1,-1 4 182,-2 0 0,-1-5 1,-2 1-1,0 1-98,0 1 1,0 2-1,0 0 1,0 0-9,0 1 1,-5-1-1,0 0 1,0-2-40,-1-2 0,3 2 1,-6-4-1,-1 2-87,2-1 1,-4-4-10,2 4 270,-2-6-172,-2 3 0,6-7 0,2-4 1,1-4-14,0-4 1,1-1 0,4 0-161,0 0 1,1 0-1,2 0 1,2 0 91,-2-1 0,3 1 0,-1 0 0,0 0-2,1 0 0,-4 0 0,4-2 1,-1-1 42,-1-2 1,6-1 0,-6 3 0,1-2 67,1 1 1,-2 4 0,3 3 158,0 2 1,2 0 91,-4-6-248,-1 8 0,-4 2 0,-1 8 0,-4 3-6,-4 2 1,-4-3-1,-1 4 1,0 2 82,0 2 1,0 1 0,0 0 0,0 0-32,-1 0 1,-3-1 0,-1-2 0,2-2-58,1 2 1,2 0 0,0 0-44,0-2 0,-1 1-75,1 4 1,2-5-920,2 1 991,4-7 0,6 2 34,0-10 1,5-3-1,1-4 1,2 1-37,3 1 1,1 1-1,3-5 1,-1 0-22,0-1 0,0 1 0,0 0 0,0 0 52,0 0 0,0 1 0,0 2 0,-1 2 289,-4-2 0,4-1 105,-4-3-269,4 8-90,-5 0 46,-2 7 1,0 0-84,4 0 1,-4 7 0,0 2-1,-1 4 81,0 1 1,1 1 0,-3 3-1,3 0 9,2 0 0,-3 2 0,4 0 0,1 1-22,-2-1 0,2 1 0,-3-4 0,1 2-21,3-2 0,-4 3 0,1-1 0,0-2-20,0-1 41,-5-2-198,3 0 0,-6-4 47,0-1-260,0 0 156,0-1 1,-1 3 69,-4-6 1,-3 0-1,-6-5 1,0 0 77,0 0 0,0-2 0,0-3 0,0-2 67,-1-1 1,1-5 0,-1 5-1,-3-1 44,0 0 1,-6 1-1,4-3 1,-2 3-43,-3 2 1,3-4-1,-2 5 1,-1 2 139,-2 2 0,4 1 0,1 0 0,2 0-147,2 0 0,3 0 1,1 0-234,-1 0 0,6 0 1,1 1 64,2 4 1,3-3-1,7 2 32,6-2 0,2-2 1,4 0-1,1 0 25,2 0 1,2 0-1,-4 0 1,2 0 102,-2 0 1,3 0 0,-1-2 0,-2-1-22,-1-2 1,-7-1 0,1 2 14,1-6 1,-5 2 0,0-1 136,1-2 1,-6 3-27,4-1-85,-4-1 0,-7 2 45,-3 4 1,1 7 0,0 3-1,0 0 149,0 1 84,5 4-256,-9-10 0,9 7 0,-7-5 0,1 3-125,1 2-396,2-5 377,6 4 0,6-7 0,2-2 0,1-1-160,1-2 0,-1-4 0,5 3 1,0-1 79,0 1 1,0-5 405,1 2-93,-8 2 0,4-5 140,-6 2 96,0 4-253,-5 0 1,-2 6 0,-2 0 0,-6 0 0,-2 0 445,-3 0-451,1 0 1,0 6 0,0 4-165,0 2 0,1-2 0,2-3-410,2 0 227,6 4-544,-3-10 680,6 5 1,6-6-1,3 0 1,4 0 15,1 0 1,-5 0-1,1 2 1,1 1 64,1 2 0,2 0 0,1-5 0,-3 1 324,-2 4 468,2-4-708,-4 6 0,-5-9 0,-5-1-28,-4-2 0,-3-4 0,-4 3 1,2-1 17,2 1 0,-1-5-411,-4 2 1,5-4 204,0-1 0,5 5 8,0-1 1,4 9 109,4 1 1,0 1 0,3 9 0,1 1 67,0 1 0,0 2 0,3 0 1,-2 0 74,2 1 0,-3-3 0,0-1 0,0-3-23,0-2 1,-5 5 9,1-1 1,-4-4-100,-4-1 1,1-5-765,-7-5 0,7-3 199,-2-6 1,-1 4 557,1 1 0,7 6 0,6-3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8:59:10.797"/>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0 15,'65'12,"5"-2,-15 0,15-5,7 0,13-5,-10 0,7 0,-37 0,1 0,44 0,4 0,-45 0,2 0,4-1,1 0,-6-1,-1 0,44 0,-28-3,1 4,24-4,-41 3,1-1,7-1,1-1,0 2,-1 1,-5 1,-2-1,37 1,-26-1,2-3,19 4,9-4,-45 4,0 0,34 1,-34 0,1 0,41 5,-40-2,2-1,-4 0,-2-1,31 1,9-1,1 4,-15-4,14 4,1-3,-20-1,10 2,-8 4,-3 0,2-2,9 5,9-7,-33-1,1 0,0 2,-1-1,1-1,-1 0,0 1,-1-1,-1-2,1 0,0 0,-1 0,-2 0,0 0,2 0,1 0,0 0,-1 0,44 0,-3 0,-8-5,-2 1,0-1,-1 5,1 0,0 0,1 0,3 0,-1 0,6 0,-6 0,1 0,-2 0,-3 0,7 0,3 0,3 0,2 0,-49 0,1-2,0 0,1 0,-2-1,0-1,2 0,0-1,-2 1,0 2,49 2,0 0,0 0,-2-2,-3-2,1 2,-5-3,-1 4,-4 1,0-2,-1-3,-5 4,-4-4,-3 4,11 1,3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00:37.117"/>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1 53,'22'-32,"20"12,10 25,-1 5,15 0,5-2,13 1,7 1,8 4,-46-5,-1 0,0 1,0-1,45 9,-12-3,-20-2,3-2,1-2,8-1,4 3,4-3,-1-2,9-1,-8-5,2 0,4 0,-3 0,6 0,-1-2,-5-2,6 0,-8-5,2 0,-2 1,0-3,-3 4,14 0,-21 2,18-3,-5 2,-15 0,20 1,-9 3,9-2,-14 2,-15 2,-17 0,17 0,-32 0,21 0,-18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00:35.590"/>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0 170,'65'-22,"10"8,-3 2,13 2,-13 2,3-1,-17 0,17-6,4 6,15 0,-44 5,0 0,4-1,0 0,1 0,0-1,6 4,0 0,0-3,1 0,1 3,1 0,-5-1,-2 1,-4 2,-3 0,37 0,7 0,-5 0,-6 0,-6 0,-2 0,2 1,1 3,4 0,-4 3,4-4,4 1,-11 3,5-4,0 2,0-1,0 2,2-4,-5 4,1-1,3 0,1-1,1-4,-1 0,-1 0,5 0,-4 0,3 0,-1 0,9 0,-9 0,4 0,3 0,-5 0,4 0,-6 0,-4 0,7 0,-4 0,0 0,0 0,6 0,-7 0,-1 0,2 0,-4 0,1 0,0 0,-2 0,4 5,-7 0,-1-2,2 3,0-1,-3-2,0 0,-3 2,1-3,-1 2,1-2,-1-2,6 0,-1 0,-1 0,-2 0,3 0,6 0,12 0,-15 0,12-2,-13-1,-7-2,1 1,-1 4,1 0,-1 0,1 0,-1 0,1 0,0 0,-1 0,1 0,-1 0,-21-1,3 0,1 0,0-1,0 0,-1-1,45-6,-26 4,0 2,-1 1,2-2,2-1,1 2,-1 1,3 2,-2 0,-1 0,-2 0,-2-4,1-1,-1 2,1 1,0 2,-1 0,1 0,18 0,0 0,-5 0,-35 0,2 0,0 0,1 0,5 2,1 1,1-1,-1 1,-2-1,-2 0,-1-1,-2-2,35 1,-11 0,2 0,6 0,6 0,1 0,-20 0,1 0,25 0,-43 0,2 0,1 0,1 0,-1 0,0 0,1 0,-1 0,-1 0,-1 0,-1 0,0 0,1 0,0 0,0 0,1 0,1 0,0 0,1 0,-1 0,1 0,-1 0,0 0,0 0,-2 0,0 0,-1 0,0 0,-1 0,0 0,-2 0,0 0,2 0,0 0,46 0,-3 0,2 0,-3 0,-44 0,2 0,-1 0,1 0,2 0,0 0,-2 0,0 0,3 0,0 0,-1 0,0 0,1 1,0 0,-1 1,0 1,1-3,-1 1,-2 2,0-1,0-1,1-1,-1 0,-1 0,0 1,-1 0,2 1,-1 1,0-2,0-1,1 3,0-1,1 0,0-1,4 2,-1-1,0-1,0-1,-2 2,0 1,-2 0,-1 0,43 2,-3 1,-6-1,-7-3,-2 2,-11-2,4 4,-29-4,-1 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3T23:13:13.913"/>
    </inkml:context>
    <inkml:brush xml:id="br0">
      <inkml:brushProperty name="width" value="0.29885" units="cm"/>
      <inkml:brushProperty name="height" value="0.5977" units="cm"/>
      <inkml:brushProperty name="color" value="#A2D762"/>
      <inkml:brushProperty name="tip" value="rectangle"/>
      <inkml:brushProperty name="rasterOp" value="maskPen"/>
    </inkml:brush>
  </inkml:definitions>
  <inkml:trace contextRef="#ctx0" brushRef="#br0">349 0,'-41'29,"-7"-9,7-8,-19-5,11-3,17 3,-13-6,30 5,-3-1,55-3,24 2,-3-3,4-1,-4 0,15 0,4 0,1 0,6-4,1 0,1-4,1 4,-9 1,-8 0,-1-1,7 3,-24-1,2 0,45 0,-2 2,1 0,-4 0,1 0,-2 0,-2 0,-5 0,1 0,2 0,3 0,6 0,-48 0,0 0,48 0,1 0,-9 0,-1 0,-3 0,3-1,-2-2,-7-1,-11 0,-3 4,7-1,25-3,-1 2,1-2,0 3,-1 1,-3 0,0 0,-2 0,-1 0,-10 0,-8 0,-3 0,3 0,16 0,-3 0,-13-1,9-2,-5-1,-9 0,-7 4,4 0,16 0,-7 0,-9 0,-8 0,2 0,-14 0,-8 11,-14 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00:33.720"/>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0 85,'65'-14,"10"1,0 4,-9 1,0 3,3 4,11-4,8 2,1-2,5 3,-4-2,4 2,-5 2,7 0,-2 0,-43 0,1 0,2 0,0 0,2 0,0 0,-1 0,-1 0,0 0,-1 0,41 2,-41-1,1 1,45 3,-9-1,-19-4,0 0,27 2,-46-1,0 1,-2 0,0 1,43 1,-23-4,1 0,23 2,0 1,-8 2,-7-2,-7-1,1-1,3 2,-3 2,-1 1,1-3,2 2,16 0,8-5,-1 0,-16 4,7 1,1-2,-9-1,-30-2,2 0,42 0,-43 0,0 0,34 0,3 5,2-1,8-1,-11-1,-34-2,0 0,43 0,-45 0,0 0,34 0,10 0,-45 0,1 0,5 0,2 0,4 0,1 0,0 0,-1 0,1 0,-1 0,1-2,-1-1,-2 1,-1 0,-5 0,-2 0,43 1,-26 1,1 0,-1 0,1-2,-1-1,1-2,18 1,7 4,-45 0,0 0,32 0,13-2,-1-2,-18 2,13-3,-14 4,-5 1,-1 0,7 0,13 0,-7 0,-30 0,2 0,-4 0,1 0,9 0,1 0,-5-1,0 0,0-1,-1-1,0 2,-1-1,-3-2,0-1,-1 3,0 1,43-4,-3 2,-7-2,0 4,-4-4,-4-1,-5 1,1-4,3 4,-17 0,3 5,-28 6,38 2,-18 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00:31.696"/>
    </inkml:context>
    <inkml:brush xml:id="br0">
      <inkml:brushProperty name="width" value="0.3" units="cm"/>
      <inkml:brushProperty name="height" value="0.6" units="cm"/>
      <inkml:brushProperty name="color" value="#EF0C4D"/>
      <inkml:brushProperty name="tip" value="rectangle"/>
      <inkml:brushProperty name="rasterOp" value="maskPen"/>
    </inkml:brush>
  </inkml:definitions>
  <inkml:trace contextRef="#ctx0" brushRef="#br0">0 71,'56'-16,"20"4,-9 12,13 0,-11 0,-3 0,9 0,5 0,2 0,-7 0,-1 0,6 0,0 0,4 0,-5 0,-4 0,-3 0,-1 0,1 0,3 0,-12 0,3 0,-8 0,7 0,-3 0,3 0,-7 0,8 0,-20 0,15 0,-20-5,20 0,-16 1,16 4,-17-2,17-2,-17 2,13-3,-26 4,27-6,-20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01:06.156"/>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1 0,'76'10,"4"-1,-12-6,-2 2,-4-2,9 2,0-4,-1 4,13-4,7-1,7 5,-46-3,1 1,-2 2,1-1,0-1,1-1,1 3,-1-1,0-1,0-1,0 3,1-1,-2-1,1-1,1 3,-1 0,2-3,0 0,4 3,0 0,-1-3,-1 0,0 2,0-1,-4-2,-1 1,48 3,-13-1,-35-4,2 0,-1 2,2 1,9-1,1 1,-3-1,-1 0,-5-1,-2 0,37 2,-14 2,-4-1,8-4,14 0,-12 2,7 1,-12 2,-6-2,-1 3,1-1,-1-2,15 3,4 1,6 0,-15-3,10 0,5-2,-19 3,14-1,-13-1,13-1,9-2,-45 0,-1 0,35 0,7 0,1 0,-19 0,18 0,1 0,-19 0,12 0,-12 0,12 0,7 0,-44 0,-2 0,28 0,7 0,-11 0,9 0,6 0,5 0,-14-5,10 1,-4 0,-3 3,-3 1,9-5,-33 3,1-1,-1-1,0-1,-2 3,0-1,0-1,0-1,45 0,-4-1,-10 1,-19 4,8-6,-23 7,-1 0,-9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01:05.310"/>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537 1,'-63'0,"-2"0,-9 0,8 0,-5 0,20 0,-29 6,14 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01:07.607"/>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1 226,'76'8,"-13"0,3-3,9-4,15 4,-40-3,1-1,48 2,-12 2,-38-2,2-1,43-2,-6 0,-5 0,-9 0,7 0,2 0,0 0,11 0,-6-2,5-1,1-2,0 1,-44 3,0 2,2-1,0 0,2 0,0 0,-1 0,0 0,2 0,0 0,1 0,-1 0,1 0,0 0,4-2,1-1,-4 1,0-1,1 1,0-1,-1 0,0 0,5 2,0 1,-4-3,-1-1,-1 2,1 0,-1 0,1-1,-2-2,-1 1,1 1,0 1,-1 0,-1 1,-1 0,1 0,1 0,0 1,-2-2,-1 0,0 0,0 0,-1 0,1 1,0 0,1 0,0 1,0 0,-1 0,1 0,1 0,-1 0,-2 0,1 0,0 0,1 0,-2 0,0 2,49 2,-47-3,0 0,0 1,1 1,-1-2,1-1,-1 0,1 0,1 0,0 0,-1 1,-1 0,1 0,1 1,1 0,-1 1,-1-1,-1 0,0-1,0-2,47 1,-5 0,-44 2,0 1,46 2,-2-1,-2 3,2-6,-4 4,-1-2,2 2,-5-4,4 4,-6-3,-4-2,3 0,-1 0,3 0,-1 0,13-2,-7-1,1-2,1 2,-5-3,3-1,-2 1,-3 0,1 0,-11 3,-1-2,-2 2,-1 1,-1 2,1-1,-1-4,7 3,6-4,7 0,-1 4,-18-3,-1 2,1-1,4 2,0-4,1 1,0 0,-3-4,2 4,-3 2,-2 2,1-4,0 0,-1 2,19 0,7 0,-44 1,-2-1,28-2,7 4,-11-4,15 2,-38-2,2 1,-1 2,1 0,2-1,-1 0,0 0,-3 0,31 1,7-4,-12 1,-6 1,-5-1,4 3,12-2,-4 2,21-3,-5-1,-40 4,0-1,0 1,0 0,3 1,-1 2,0-1,0 0,-2 0,0 0,1 0,1 0,-2 0,0 0,1 0,0 0,-1 0,0 0,-2 0,0 0,42 0,-13 0,-5 0,-22 0,8 0,-11 0,6-7,-9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7:19.402"/>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1 409,'37'-29,"2"-4,2 6,16-6,-4 5,8 4,-11 5,21-4,6 1,17-2,-45 12,1-1,1 4,1 0,0-1,1 1,0 2,-1 1,42-3,-9-2,-5 6,9 0,-33 5,1 0,0 0,1-1,0-1,1-1,-1 2,-1 1,-2-3,-2 1,36 0,7-2,-7-1,-6 2,-6 1,-6 2,-1 0,2 0,4 0,-4 0,3 0,-3 0,-1 0,4-4,0-1,-1 2,-2 1,-1 2,-1 0,1 0,-23 0,4 0,4 0,1 0,3 0,-1 0,-4 0,-2 0,37 0,-41 0,2 0,0 0,1 0,5 1,1 0,1 1,-1 0,-3-1,-1 0,0 1,0 1,-4 0,0 0,44 2,-7-1,-8-4,-19 0,1 0,-28 0,25 0,-14-12,20-4</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7:18.215"/>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85 114,'-45'-19,"12"8,26-16,26 7,5 4,37 2,9 9,-2 4,7 1,-17 0,17 0,5 0,19 0,-49 0,0 0,3 0,-1 0,1 0,-2 0,30 0,14 0,-5 0,-8 1,-31 1,1 1,47 0,-43 2,1-1,0-2,1 0,-2 0,1 0,-1 0,0-1,1 1,-1 0,-3 0,-2 0,41 3,-40-4,0 0,-1 1,0 0,36 0,-16 3,-2-4,25 4,-40-3,0 1,3 0,1 0,0-1,1 0,2-1,-1 0,1 1,0 1,-3 0,-1 0,-5 0,-1-1,36 1,7 0,1 0,-43-1,-2 1,35 2,-34-5,1 0,-1 0,2 0,10 0,1 0,-3 0,-1 0,-3 0,0 0,-2-1,-2 2,26 0,5 2,-10 2,-5-2,6-1,0-2,-1 0,17 4,5 1,-45-3,0-1,27 1,7-2,-12 0,10 0,2 1,-5 4,13-3,1 2,-42-3,1 0,-2-1,1 0,0-1,0 0,46-3,1 2,0-3,-49 4,0 1,2 0,0 0,-1 0,0 0,3 0,0 0,-3 0,0 0,1 0,-1 0,43 0,-4 0,-10-2,-5-2,-15 2,1-3,-16 4,21 1,-19 0,19 0,-19 6,19 3,-25-2,31 5,-58-4,9 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7:00.409"/>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12658 198,'-66'0,"0"0,19 0,-5 0,15 0,-20 0,7 0,-21 0,15-2,-19-3,1-2,-15-8,-5 1,42 7,0 0,-1 0,-1 0,0 0,0 0,2 0,2 0,-31-3,-10 1,-3-2,17 3,-12 0,12 2,6 3,1-3,-1 1,1 2,-1 1,-6-2,-6-1,-6 2,-2 0,17 0,-1-2,1 2,-3 1,2 2,0 0,-2 0,0 0,-4 0,1 0,-2 0,4 0,-2 0,0 0,1 0,-2 0,2 0,-4 0,33 0,-3 0,-2 0,0 0,-42 2,8 2,5-2,-2 3,0-4,1-1,-4 0,4 0,-4 0,1 0,-4 5,10 0,1-2,-3-2,6-1,-2 2,0 1,2 2,-5 1,1-3,-3 2,1-2,-9 3,9-1,-4 0,-3 1,9-3,-4 5,1-2,2-3,-4 0,7 1,-2 0,2-1,-1 1,5-1,1 1,-2 0,3-3,-7-1,-2 0,0 0,-5 0,8 0,-3 0,-2 0,-3 0,4 0,5 0,6 0,-9 0,-12 0,-2 5,44-3,1 1,-35 0,-10 3,45-4,-1 1,-1 0,1 0,-1-1,2-1,-35 4,36-3,-1 0,-2-1,-2-2,-1 1,-1 0,1 0,0 0,2 0,1 0,-46 0,2 0,3 0,-3 2,3 3,-5-4,47 2,0-1,1 0,0-1,-3 2,0-1,1-1,0-1,-1 2,-1 1,0 0,1 0,2 0,0-1,-3 3,0-1,1-1,0-1,-1 3,-1 1,1-2,2 0,-46 4,8-2,6-6,-4 5,33-3,-1 1,-42 0,15-8,10-1,8-4,19-2,-19 4,14-6,-6 6,4 2,17 24,3 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6:44.284"/>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51 44,'-32'-28,"13"12,71 29,3 1,34 19,-21-18,-7 0,-12-9,17 3,2-4,12 4,10-1,4 2,-2 2,2-2,2-4,-44-3,0-1,1-1,0-1,4 0,-1 0,0 0,-1 0,0 0,-1 0,-1 0,0 0,-1 0,0 0,-2 0,0 0,2 0,0 0,-1 0,-1 0,2 0,0 0,1 0,1 0,2 0,0 0,1 0,-1 0,1 0,-1 0,0 0,0 0,-2 0,0 0,-1 0,0 0,-1 0,0 0,0 2,1 1,1-1,0 1,2 0,-1 0,-1-1,1 0,1-1,0 0,3 1,0 1,-1-2,0-1,3 0,0 0,0 0,-1 0,-1 0,0 0,-7 0,-1 0,40 0,-11 0,11 0,-33 0,2 0,-3 0,0 0,0 0,-1 0,-5 0,-2 0,42 0,-6 0,1 0,-34 0,0 0,34 0,8 0,0 0,0 0,-9 0,-10 0,3-1,-27-1,2-1,-3 2,0-1,49-7,0 5,0 0,-1-3,1 3,0-3,0 3,-2 2,-3-3,-3 2,-6-1,1 2,3-3,4 4,5 1,-45-2,1-1,2 1,1-1,-1 1,1 0,2 1,-1 2,-2-1,-2 0,0 0,0 0,-2 0,0 0,2 0,0 0,-1 0,1 0,-1 0,2 0,3 0,0 0,-2 0,1 0,4 0,0 0,-2 0,-2 0,-3 0,-1 0,-2 0,0 0,32 0,6 0,0-5,-18 0,0 2,-23 2,4 1,1-1,1 2,-2-1,1 0,44-2,-27-1,1-2,23 0,0 5,-8 0,-7 0,-9 0,1 0,-1 0,1 0,-1 0,6 0,8 0,-4 0,19 0,-2 0,-43 0,1 0,43 0,-8 0,-35 0,3 0,-41 0,3-6,-14-2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01:22.984"/>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0 23,'63'-16,"-17"10,10 14,-9 6,2 0,17 0,-13-1,13-4,3-1,11-3,9-4,5 4,-43-7,2-1,0-1,2-1,3 1,0 1,-1 1,-1 0,-5 1,0 0,41 1,-7 0,1 0,-34 0,0 0,34 0,13 0,-1-1,0-4,-8 3,-19-2,0 2,18 2,0 0,-6 0,13 0,0 0,-45 0,0 0,36 0,7 0,-14 0,-7 0,3 0,7 0,7 0,4 0,-14 0,5 0,-5 0,-8 0,14 0,-5 0,-27 0,1 0,-5 0,2 0,5 0,0 0,-2 0,-2 0,30 0,7 0,-14 0,14-1,-1-3,-6 0,-33 1,1 1,-1 2,0 0,1 0,0 0,46 0,-12 0,1 0,0 2,-1 2,6-1,-35 1,2 0,-2-1,-4 1,27 2,10-3,-1 2,-8-1,17-2,-3 3,-6-4,-13 4,13-4,-34 0,0-2,0 1,-1 0,1 0,0 0,-3 3,0-1,1 1,0-1,0 1,1-1,-2-2,1 0,0 0,0 0,46 0,0 0,-4 0,-3 0,-7 0,-4 0,0 0,-5 4,5 1,-6 1,1-1,4-3,1 2,-22-2,20-2,-43-6,5 4,-40-11,-15 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4:50.549"/>
    </inkml:context>
    <inkml:brush xml:id="br0">
      <inkml:brushProperty name="width" value="0.04286" units="cm"/>
      <inkml:brushProperty name="height" value="0.04286" units="cm"/>
      <inkml:brushProperty name="color" value="#004F8B"/>
    </inkml:brush>
  </inkml:definitions>
  <inkml:trace contextRef="#ctx0" brushRef="#br0">1793 29 8074,'14'-13'-229,"0"4"1,-4 3 384,-1 6 1,-8 1-77,-1 4 1,-1-2 0,-8 5 0,-2 0-13,-2 0 0,-6 1 1,-1 5-1,-2 0-62,-3 0 0,-2 0 0,-3 2 0,-1 1 154,-2 2-109,0 0 1,3-3 5,-3 2 12,4-2-206,-6 5 217,1-7-24,4 0 1,-5-5 0,7 1 0,0 2 0,-2 4 72,-3 3 1,3-1 0,-4-2 0,1 1-114,0 2 1,-1 5-1,2-4 1,-1 2-22,2 3 0,-4 2 1,2 1-1,1 0 19,-3 0 1,5 5-1,-4 2 1,1-1-30,0 1 0,0 4 0,3-1 0,-1 2 24,-2 3 0,-5 2 0,5 1 0,2-2 7,1 1 1,2 1 0,0-3 0,0 1-9,-1-1 1,7 5 0,2-9 0,3 1-4,3 0 1,-7 0-1,10-1 1,0-2 18,-1 3 0,4-1 0,0 0 0,0-1 14,0 1 0,5 2 0,-3 1 1,1-1-41,1-4 0,-7 7 0,3-5 2,0 1 0,-5-6 0,6 2 0,-3 0 1,1-1 48,-2-1 0,0 4 0,0-5 0,3-2 41,2-1 1,-4 3-1,4 0 1,0-2-54,-1-1 1,3-6 0,4-1 0,0 2-55,0 2 0,0-4 1,0-1-1,1 0 17,4 0 0,1-5 1,5 2-1,-1-2-40,1 2 1,0-3-1,0 4 1,-2-1 12,2 0 1,0 1-1,0-2 1,-2 0 26,2 0 0,-3 2 0,2 0 43,1 2 0,-4-4 1,1 2-1,0 0 1,0 2-23,3 0 1,-3 0 0,1-3 0,1 5 28,-3 2 1,6 2 0,-5 1 0,1-1-53,1 0 0,-6 0 0,4 1 0,0-1 51,0 0 0,0 5 0,3 0 1,-2-3-24,2-5 0,-3 6 0,1-3 0,1 1 13,-2-4 1,4 4 0,-3-2-1,2 0-40,-1-1 1,2 4-1,-2-6 1,1 2-26,-2 3 0,4-3 0,-4-1-188,4-1 215,1-7 1,0 10-1,2-4 1,1 2-6,2-1 0,1 2 0,-3-2 0,2 1 23,-2-1 0,5 1 0,0-6 0,0-2-22,-3-2 1,3 0 0,0-1 0,1 0-46,1 0 0,-5-2 1,4-1-1,1-3-14,-2-1 1,3-1-1,-5-3 1,2 2 19,3-2 0,2-2 1,1 1-1,0 1 30,1 2 1,0-1 0,3-4 0,1 0 55,-2 0 1,3 5 0,1 0-40,1-2 0,0-1 0,3-2 0,-1 0 1,0 1-16,-2 4 0,4-4 0,-2 4 0,1-3-62,-1-2 1,1 4 0,-4 1 0,1-2 8,3-1 1,-3 2 0,0 1-1,0-2 20,0-1 0,0 3 1,3-1-1,-3-1 40,-1-1 1,7-2-1,-3 0 1,1 0 6,0 0 0,1 0 0,1 0 1,1 0 37,-1 0 1,5-5 0,0-1 0,0 0-13,2-1 1,-4-2 0,7 3-29,1-2 1,1 5 0,-3-3 0,-2 1 0,-2-1-19,0-2 1,5 0 0,-4-3 0,1 2-45,0-2 1,4-2 0,-1-1-1,3 0 14,1 0 1,-4 0-1,1-2 1,2-1 64,0-2 1,4-2-1,-5 4 1,4-2 102,3 2 0,5 0 1,-4 0-1,3-2-3,2 2 0,2-4 1,2 2-1,-2 2-91,-3 1 1,7 2 0,-2-1 0,1-3-16,0 0 0,8-3 0,0 4 1,-2-3 6,1-2 0,-7 4 1,3-2-1,-3 1-11,-1 0 1,-2-4-1,-3 2 1,-5 1-15,-3 0 0,1 1 0,-1 3 0,-3-1-39,0-2 0,0 0 0,3 4 0,0-3-19,-2 0 1,4-3 0,-10 4 0,2-2 51,0 2 1,-8 1 0,0 4 0,-7 1-47,-2 1 0,-2 1 1,-5-4-1,-2 4-52,-2 4 1,3-1 0,-5 0 0,0-1-187,-4 1 1,3 0 0,-2 3-1,-2-2-478,-2 2 0,0 1 773,-1 2 0,0-6 0,0-2 0</inkml:trace>
  <inkml:trace contextRef="#ctx0" brushRef="#br0" timeOffset="2580">7309 2990 8041,'-9'-4'-271,"1"-3"0,0 1 1,2-2 549,0 0-84,1 5 0,5 3 1,0 10-1,2 2 132,2 2 1,-1 5-1,5 1 1,0 2-186,0 3 1,-5 1-1,2-1 1,-2-3-113,2-2 0,-4 3 0,4-4 0,-4-1-113,-1-3 1,-1-2-1,-2-2 1,-4-3-50,0-2 1,2-1-1,-3-7-3,2-3 1,0 2 0,2-6 0,0-2 77,1-2 1,1-6-1,2 1 1,0 0 38,0 3 0,0 1 1,0-1-1,2 1 23,2 0 0,4 0 0,6 0 0,0 0 100,0 0 1,5 4 0,2 3 0,-1 0 33,0 4 0,1 2 0,-4 1 0,2 0-105,-2 0 1,3 0 0,-1 0-1,-1 0 31,-3 0 1,-1 0 0,0-2-184,1-3 1,-3 2-1,-1-6-74,-2-2 0,-5 3 0,0-1 87,-2-2 1,-2 3 0,0-2-131,0-1 0,-6 3 0,-4 1 170,-2 0 1,-2 3-1,-1 4 222,1 0 1,5 1-1,1 4 1,0 3 8,0 0 1,5 4-1,-1-2 1,2 4 22,2 4 1,0-2 0,2 3-1,1-3-84,1-2 1,7 0 0,0 0 0,5 0-84,3 0 1,0-1 0,-4-2 0,3-3-140,0-2 0,1 3 0,-5-4 0,0 0 6,1 1 0,-1-4 0,0 2 0,-2-1-1272,-2 2 1,2-3 1382,-2 2 0,-4-2 0,0-2 0</inkml:trace>
  <inkml:trace contextRef="#ctx0" brushRef="#br0" timeOffset="4596">8001 3018 8040,'8'-14'0,"-4"0"0,-2 0 0,-2 0 0,0 5 0,-2 1 254,-2 1-145,-4 3 1,-2 4 0,1 0-1,-2 0 6,-2 0 0,1 6 0,1 3 0,2 4 8,-2 1 0,4 5 0,3 0 0,2 0-50,2 1 1,0-3 0,0 7 0,0-1-90,0-1 0,6 0 0,4-5 1,2 2-254,2-2 0,0-6 0,1-1 193,-1 1 0,0-5 0,0 0 0,0-1-201,0 0 1,0-1 0,-1-5 82,-4-4 0,2 2 0,-5-6 0,1-2 183,-1-2 1,0 1-1,-3-1 38,2-1 0,0-2 1,-4-7 66,4 4 0,-3 3 0,2 2 189,-2 0 0,4 6-15,4 3 0,-4 5 0,0 5-64,0 5 0,-2 2 1,3 4-1,0 1-135,-4 2 0,3 1 1,0-3-1,1 2-3,-1-1 0,3-3 1,-2-2-1,0-2 1,4-2 1,-3-4 0,2 3-405,1-2 1,1-1-1,2-5 159,0 0 0,-4-5 0,-2-1 0,-2-2 26,-3-3 0,-1-2 1,-2-1-1,0 0 83,0 0 0,-2-5 0,-3 0 1,-3 2 63,1 1 1,-6 2 0,4 0 0,-4 0 188,-1 0 1,0 1 0,0 2 0,0 4 66,0 0 1,4 3-1,1 4-79,-2 0 1,3 0 0,0 1-41,2 4 1,1 3 0,5 6 0,0 0-67,0 0 1,5 0 0,1 0-1,2 0-100,3 1 1,1-8-1,3 0 1,-1-3 1,0 1 0,0 0 0,0-5 0,0 0-84,0 0 1,0 0 0,-1-2 0,-2-1-129,-2-2 0,1-6 0,2 2 0,-1-4 104,-1-1 0,-6 3 0,6-1 135,1-4 0,-3-1 147,1 3 0,-4 1 0,2 2 1,1 3-57,0 2 0,-3 3 0,4 8 222,2 4 1,-3 4 0,0 1 0,0 1-104,0 4 0,-4 2 0,4 2 0,0-4-177,0-3 1,-5 2 0,2 1-40,-4-1 1,4-3-284,0-1-109,-1 0 0,-4-7 186,0-7 1,0-7 0,0-7-1,0 0 59,0 0 0,0-5 0,0 0 0,0 2 55,0 2 1,5-4 0,1 0 0,2 2 244,3 1 1,0 2 0,0 1 0,-2 2 55,2 2 0,2 6 1,1-2 100,0 4 1,-1 2 0,-2 4-144,-2 4 0,-6 8 0,2 4 0,-3-1-64,-2 1 0,1 2 0,2-4 1,2 0-101,-2 1 0,-1-9 0,-1 3-296,4-1 0,3-2 0,6-2-98,0-4 0,-5-4 240,1-1 1,-2-6-1,3-3-21,-2-4 0,-4-1 1,3 0-1,-2 0 144,-3 0 0,3 0 0,1 0 0,-1-1 132,0 1 1,3-1-1,-4-3 1,0 0-34,1 0 1,-4 7 0,4 2 153,0-2 1,2 0-42,6 2 1,0 2 0,0 7 0,1 2-10,-1 3 0,0-1 0,0 9 1,0 3-92,0-1 0,0 6 1,-1-3-1,-2 1 5,-2 2 0,-6-6 0,2 4 0,-3-3-222,-2-2 1,-5 0-1,-1 0 1,-2 0-91,-3 0 0,3-6 1,-1-2-192,-2 1 0,-2-6 334,-1 4 1,6-10-1,3-4 1,4-4 51,1-1 1,0 5 0,1-1 0,4-2 99,4-5 1,4 4 0,1-4 0,0 0 147,0 1 1,2 5 0,1 2 0,2-2-136,-2-2 1,4 0-1,-2 4 1,-2 3-4,-2 0 1,0 4 0,-1-3 0,0 5-25,0 5 0,-5-2 0,-1 8 0,0 3 93,0 3 0,-5 4 0,3-4 0,-1 2-65,0-2 0,6-1 0,-4-2 0,3 0-152,-1 0 1,-4-1-1,4-4-46,2-4 0,2 1 0,1-1-48,0-2 0,-6-8 0,-2-4-41,0-4 1,-4-1-1,3 0 1,-4 0 109,-1 0 1,-1-2 0,-2-1 0,-4-2 14,0 2 0,-1 1 0,-3 2 1,1 0 200,-1 0 0,-1 1 1,-1 2-1,2 3 179,2 2 0,-1 1 0,-4 5-85,0 0 0,5 0 1,1 2-113,2 3 1,1-2 0,5 6-73,0 2 0,6 2 0,5-1-51,6-2 1,-1-2 0,3-5-1,-2 1-107,2 0 1,-3-3 0,4-2 0,-1-3-23,0 0 0,4-7 1,-2 1-1,-1-1 86,0 2 0,-1-4 0,-3 4 0,1-4 35,2-1 0,-5 0 1,-5-1 26,2-4 0,0-2 0,-1-2 1,-5 4 40,-4 3 0,-1 2 0,0 0 0,-1 0-19,-4 0 1,-1 4 0,-5 1 0,1-2-10,-1-1 1,-1 2 0,-2 2 0,-1 2 12,1 3 0,0 1 0,0 4 107,0 3 0,6 4 1,2 8-1,1 4 28,0 1 0,1 1 0,5 7 1,2 1-81,2 2 1,6 5 0,-1-5-1,2-2-101,2-1 1,0-2 0,2-1 0,1-4-23,2-4 0,0-3 1,-5-2-1,0-2-108,0-2 0,0-4 0,0-4 0,1 1-41,-1 2 0,0-1 0,-2-5 12,-2-4 1,2-3-1,-2-6 1,1 0 0,0 0-6,-2 0 1,-4 0 0,3-2 0,-2-1 220,-3-2 0,-1 0 0,-2 5 0,1 1 598,4 4-523,-4-4 0,6 13 1,-7 0 318,0 8 0,1 5 0,2 2 0,4 3-315,0 1 0,3 1 0,4-3 0,-1 2-200,-4-2 0,3-6 0,-2-1 0,2-1-641,3-1 0,-6-2 1,-1-4-1290,-2 2 2022,-1-2 0,1 4 0,2-6 0</inkml:trace>
  <inkml:trace contextRef="#ctx0" brushRef="#br0" timeOffset="4722">9877 2976 8177,'0'-14'402,"0"0"1,0 4-1090,0 1 687,0 6 0,12-3 0,4 6 0</inkml:trace>
  <inkml:trace contextRef="#ctx0" brushRef="#br0" timeOffset="6738">10314 3018 7920,'8'-6'23,"-8"0"0,-10-4 0,-2 4 0,-2 2 0,0-1 346,0 2 1,-2 1 0,-1 4 0,-2 2-272,2 6 1,-4 2-1,2 2 1,4 1-18,4-1 1,0 4-1,4 3 1,1-1-4,0 1 1,3 2 0,6-4 0,3-2-66,2-1 0,1-4 1,6-1-1,-1-3-413,0-1 0,0 2 1,0-4-1,0-2 237,0-2 1,0-1 0,0-1-1,1-4 85,-1-4 0,0 1 1,0-2-1,0-2 39,0-5 0,-4 1 0,-3-4 0,0 1 96,-4 0 1,0-6 0,0 1 0,2-1 86,-2 2 1,-3-7 0,-3 3 0,-4 1-71,0-1 0,2-3 0,-3 7 0,0-4-20,0-1 1,1 6 0,-3 3-1,5 3 204,4 2-203,-5 0 0,4 8 1,-1 6 26,6 8 0,0 9 0,5 3 0,0 2-16,0 3 0,-4 4 0,6 2 0,1 2-80,1-2 1,2-1 0,1-2 0,-1-1-158,0-4 1,0 2 0,0-4 0,0-1-191,0 1 0,5-7 1,0-5-1,-2 1 134,-1-3 1,-1 0 0,3-7 0,1 0 58,-2 0 0,-2 0 1,0 0-1,-1-2 37,0-3 1,0-2 0,0-8 0,0 1 333,0 0 1,-1 0 0,-2 0 0,-3 0 67,-2 0 0,0 0 0,-3 0 1,2-1-18,-2 1 1,-3 5 0,-5 0 0,-4-1 287,-4 2 0,-2 2-244,-4 6 0,-1 0 0,-4 0 0,5 2-206,4 2 0,0 4 1,1 6-1,0 0-75,0 0 1,5 5-1,1 0 1,2 0 19,2 1 1,3-4 0,1 3 0,0-4-252,0 0 0,6-1 0,4-2 0,2-1-168,2-1 1,0-7 0,0 1 0,1-2-131,-1-2 1,6-2 449,4-2 1,-4-4 0,-1-6 0,-5 0 53,-5 0 1,4-1 0,-5 1 196,0 0 0,2 5 0,-3 1 515,1 2 1,-4 1-247,6 5 0,-7 6-409,2 4 1,1 7 0,-1 2 0,-1-2 0,1-1 89,0-2 0,4-5 1,-3 1-400,2 1 1,2-5-1,4 0-49,0 0 1,0-4 0,0 3-56,0-4 0,0-5 0,0-3 171,0-1 0,-4 4 0,-1-6 126,2-1 1,-3 0-1,0 0 1,-2 2 109,-3-2 1,4-2 0,-1-1 0,0 0 5,0 0 0,-1-5 0,-5 0-15,0 2 1,5-5 0,0 0 0,-2-1 0,-2-1-49,-1-1 0,0-3 0,-1-3 0,-2-2-4,-2 1 0,-1 3 1,2 2-1,0 2 158,1 1 0,-4 7 242,3-2 1,-1 7-280,5 7 1,0 7 0,0 13 0,0 4 25,0 5 0,0 2 1,1 4-1,4 1-36,5 2 0,-3 5 0,3-4 0,2 1-138,6-1 0,-3-1 1,4-4-82,-3-1 0,-7-6 1,1-3-1,1-4 1,1-2 52,2-4 1,-4 2 0,-1-6-270,2-2 0,2-1 0,1-2 181,0 0 0,-2-7 1,-1-2-1,-3-4 84,-2-1 0,4-1 0,-5-3 1,-1-1 92,2 2 0,-4 0 0,3 0 150,-4-2 1,4 0 265,0 5 1,1 6-202,-1 3 0,-4 10 1,4 5-1,-3 2-52,-2 2 1,1 5-1,2 1 1,4 1-94,0-1 0,-2 4 0,4-5 0,1-2-289,-2-2 1,4-2 0,-2-2 0,2-3-57,2-2 1,-4 3-1,-1-4 1,2-2-17,2-1 0,1-2 0,0-2 0,-2-2 172,-2-6 0,1 2 0,-5-1 0,0-2 56,1-2 1,2-2 0,-3-2 0,1-2 135,-1 1 1,-1 3 0,-5 1 0,1 0 423,4-1 0,-4 6 662,4 0-990,-3 5 0,2 4 0,1 11 1,-2 5-16,-1 3 1,2 1-1,3-2 1,-1 0-159,0 0 1,5 2 0,-1-1 0,1-2-152,-2-1 1,4-7 0,-4-1 0,2 0-110,-2 0 1,4-5 0,-4 2-43,4-4 0,-4-2 35,1-4 0,-7-3 0,2-6 0,-4 0 199,-1 0 0,0-5 0,0 0 0,0 2 193,0 1 0,-6 2 1,-4 0-1,-1 0-83,2 0 1,-7 4 0,5 2 0,0 2 391,-1 3 1,-1 1 0,-1 2 0,0 0-125,0 0 0,0 0-388,0 0 1,4 5-1,3 1-82,0 2 0,4-5 1,6 4-10,2-1 1,6-4 0,-2 2-1,4-2 11,1-2 0,5-2 1,1-1-1,1-3 73,-1-2 1,0 0-1,-2-1 1,2 2 103,2 1 0,-3 3 0,3-5 0,-2 2 50,-3 3 1,-1 1 0,-2 4 0,0 2 393,0 6 0,-4 2 1,-2 3-1,-1 0-225,1 4 0,-5-3 1,2 3-1,-2-4-172,2-1 1,-3-4-1,2-1-502,-2 2-458,-2-5 671,0 1 1,0-18 0,0-3-12,0-2 1,0 5-1,0 2 1,0-4 135,0-4 0,6 1 1,3-3-1,4 4 61,1 0 0,0 1 0,0 2 0,0 1 389,1 1 0,-1 7 0,0-1-197,0 2 1,0 4-1,-1 2 1,-2 6 130,-2 2 1,-4 4 0,2 1 0,0 2-248,-4-2 0,3 0 0,-1 1 1,0 1-355,1-2 1,-5-6 0,4-2-987,-3 2 1,-2 2-848,0 1 800,0-6 1336,-7-2 0,0-6 0,-8 0 0</inkml:trace>
  <inkml:trace contextRef="#ctx0" brushRef="#br0" timeOffset="6926">11852 2794 7968,'-14'-7'530,"0"0"1,4-8-1,3 1-519,0 0 0,-2 5 0,3 1-1953,-2 2 268,5 1 1674,-4 5 0,1 0 0,-2 0 0</inkml:trace>
  <inkml:trace contextRef="#ctx0" brushRef="#br0" timeOffset="7082">11556 2722 7968,'-21'5'55,"-2"0"1,1-1-1,-2-2 1,-1 1 352,-1 2 1,-1-1-1,2-2 1,3 1-325,2 2 1,-5 1 0,3-3-1,0 2-832,3-2 0,3-1 0,2-2 748,0 0 0,-6 0 0,-2 0 0</inkml:trace>
  <inkml:trace contextRef="#ctx0" brushRef="#br0" timeOffset="8050">12812 2609 7334,'-7'14'559,"-2"0"1,1 8-1,-1 7 1,-2 5-362,-2 2 0,-1 10 0,-2-2 0,-1 3-117,-2 1 1,-4 9-1,4-6 1,0-2-199,-1-4 0,4-2 0,-3-2 1,4-4-182,1-4 1,1-5-1,2-4 1,2-4 297,-2 1 0,4-6 0,1 6 0</inkml:trace>
  <inkml:trace contextRef="#ctx0" brushRef="#br0" timeOffset="10839">13193 3033 7988,'0'14'860,"-5"0"0,2 0-711,4 0 0,6-5 0,7-1 0,0-1-19,0-4 1,0-2 0,2-1 0,1 0-116,2 0 1,0-6 0,-5-3 0,1-4-131,4-1 1,-5 0 0,2-2 0,-5-1-177,0-2 0,-3-1 1,0 1-1,-2-5-14,-3-2 0,3-3 1,-1 1-1,-2 0 104,-1 0 0,-7-2 0,-1-1 1,-2-1 65,-3 6 0,-2-1 1,-2 8-1,-2 3 186,-2 5 0,-5 5 1,4 6-1,-1 0 336,1 0 0,-3 8 0,4 5 0,1 7-103,3 7 0,5 1 0,3 14 0,-1 5 8,0 2 0,5 17 0,-2 0 0,3 4-263,2 2 1,2-1 0,1-2 0,3-2-73,2-1 1,2-5 0,4 2 0,0-4-57,0-4 0,-5-9 1,1-2-1,1-7 64,1-2 1,1-4 0,-2-7 0,-3-5-333,-2-4 0,3-1 109,-4 0 0,1-6 1,-3-5-1,2-6 154,-2-6 1,-1-10-1,-2-4 1,0-4-2,0-1 0,5-8 0,-1-5 0,-1-6 44,-1-3 1,-2 3-1,-2-5 1,-2 0 135,-6 2 1,2-3-1,-1 6 1,-2 1 60,-1 2 1,-3 8-1,1 5 1,0 4 129,0 4 0,0 7 0,1 0 0,2 7-68,2 3 1,4 1-1,-2 6-91,0 4 1,3 3 0,4 8 0,0 1-29,0 2 1,0 4 0,1-2 0,4-1-127,4 0 0,5-1 0,4-5 0,0-1-135,0-4 0,2 2 0,-1-6 0,0-2-60,1-1 1,-3-2-1,5-2 1,-1-3-9,-4-4 0,-1-2 0,-1-2 0,2 1 92,2-4 1,-5-3-1,-4 2 1,-1-2 165,-1 2 0,-2-3 0,-6 1 132,0 2 0,-1 3 631,-4 4 1,-3 4 0,-6 6-298,0 0 1,6 6-1,3 4-332,4 2 1,1 2 0,0 2-168,0 3 1,5-4-1,1 4 1,2-3-116,3-2 1,0-5 0,0-1 0,-2-1-163,2-4 0,2-2 0,1-1 35,0 0 1,-5 0 0,-1-1 138,-2-4 1,4-3 0,-6-6 0,0 0 66,-3 0 0,-1 0 0,-1 1 0,-3 2 273,0 2 0,-7-1 0,1-4 0,-2 2 76,-2 2 1,0-2 0,-1 4-21,1 0 0,0-3-232,0 6 0,6-6-112,4 2 1,2 1-1,4-1-34,2-2 0,4 3 1,6 0-1,0 0 4,0 0 1,5 4 0,2-4-1,-1 0 20,0 0 1,4 5 0,-4-2 0,1 4 77,-1 1 1,-1 0-1,-5 0 1,0 1 271,0 4 1,-1 3 0,-2 6 0,-3 2 28,-2 2 1,3 0 0,-4 4 0,-2-2-153,-1-3 1,2 4 0,1-2 0,0-2-125,1-2 0,-3-2 1,7-2-177,1-2 0,0-4 0,0 3 0,-2-2-240,2-3 1,1-1 0,3-2-1,-1-2 44,0-2 1,0 0 0,0-5 0,0-2 105,0-1 1,-4 2 0,-1 1-1,2-4 143,2-4 0,-4 1 0,-1-3 0,0 4 469,-1 1 0,-3 0 0,0-1 179,-2 1 1,-2 0 149,0 0 0,0 8-474,0 6 1,0 6 0,0 8 0,0 0-102,0 0 0,0 5 1,0 2-1,0-1-153,0 0 0,1-1 1,3-5-1,2 0-214,2 1 1,-4-1-80,6 0 0,-5-6 185,4-4 1,-4-4 0,2-4 16,0-6 1,-3-2 0,-4-2-1,2-1 73,3 1 1,-4-4 0,6-1 0,-3 1 163,1 3 0,4 1 1,-2 1-1,-1 2 213,0 2 0,5 6-55,-1-2 0,-3 10 1,1 4-1,-1 4 103,-4 1 0,3 4 0,-1 1 0,-1-1-309,3-3 1,-6-1-1,4 0 1,-2 1 59,2-1 1,-4-5 0,6-1-893,-1-2 1,-5 0 347,4-1 0,-3-5 0,-1 0 0,2-8 246,2-4 1,0-2 0,-4 0 0,2-1 204,2 1 1,1 0-1,-2-1 1,2-3-35,2-1 1,-4 5 0,6 5 296,1-2 0,1 5 5,2 1 0,-1 5 0,-2 5 0,-3 4-138,-2 4 0,5 1 0,-2 0-262,4 0 0,-4-5 0,1 1 1,2 1-1,4 0-11,3-2 1,0-1 0,-5-5 0,0 2-517,0-2 1,0-1 0,0-2 0,0 0 93,0 0 1,1 0-1,-1 0 489,0 0 1,0 0 0,-2-2 0,-1-1 95,-1-2 1,-5-4 0,2 2-1,1 0 82,0-4 0,-3-2 1,3-1-1,-2 0 261,-3 0 1,-1 0 0,-2 0 67,0-1 1,-7 3 0,-2 2 0,-4 6 10,-1 2 0,-1 2 1,-3 0-1,-1 2-228,2 2 0,-3 4 1,1 6-1,3 1-213,5-1 0,0 0 0,7 0 0,1 0-231,1 0 1,2-4 0,0-1 0,2 0-407,2-1 1,-1 3 0,7-6 173,1-2 1,1-1-1,2-2 158,1 0 0,-1 0 1,0-2 257,0-3 1,0-1-1,-1-5 1,-2 3 213,-2 2 0,-4 0 1,4 3 363,2-2 1,-3 0-341,1 5 0,-4 2 1,3 2 267,-2 6 0,3 2 0,-2 2-370,1 1 0,1-3 0,5-1 1,0-3-437,0-2 1,0-1 0,1-5 70,-1 0 0,0 0 0,0-2 0,0-1 56,0-2 1,-4-5-1,-1 0 1,0-2 42,-1-3 0,3 0 1,-5-2-1,1-4 76,-1-1 0,-1 3 1,-5-4-1,0-2 52,0-2 0,0-6 1,0 0-1,0 0 14,0-1 0,-2 4 1,-1-1-1,-3 4 248,-2 4 0,3 1 1,-3-2-1,0 7 133,1 6 1,2-2-178,-4 4 0,4 3 1,-3 2-1,2 8-73,3 5 1,1 5 0,2 5 0,0 4-26,0 4 0,0 6 1,0 2-1,0-1-62,0 1 0,6 2 0,4-4 0,2-2-202,2-1 0,0-6 0,1-2 0,-1-2-92,0-3 1,0-1-1,0-3 1,0-2 72,0-2 1,5-6-1,0 2 1,-2-4-118,-1-1 1,-2 0-1,-2-1 1,-1-2 188,-1-2 0,-2-6 1,3 2-1,-4-4 195,0-1 1,2-2 0,-3-1 0,1-2 19,-1 2 0,-1 1 0,-4 4 0,2 1 365,2 1 1,0 6-137,-5-6 0,0 13 1,0 2-1,0 6-80,0 3 1,0 5 0,0 1-1,0 1-264,0-1 0,1 4 0,4-6 0,3 0-161,0-3 0,4-1 1,-2-1-1,1-2-1183,-2-2 1,2-4 0,-5 3 226,2-2 1127,-5-1 0,10-5 0,-5 0 0</inkml:trace>
  <inkml:trace contextRef="#ctx0" brushRef="#br0" timeOffset="10995">15380 2807 7722,'-14'0'0,"0"-2"0,0-2 0,1 0 706,4-5-882,2 0 1,9 1-515,3 3 1,2 3 689,8 2 0,-1-6 0,0-2 0</inkml:trace>
  <inkml:trace contextRef="#ctx0" brushRef="#br0" timeOffset="11296">15450 2906 7987,'10'7'1064,"-1"-2"-1261,2-3 1,2-7 0,1 0 0,2 1 133,2-3 1,-2 6-1,3-4 1,-3 3 218,-2 2 0,0 0 1,0 2 24,0 3 1,-6 3-1,-3 6 1,-4 0 31,-1 0 0,-1 6 1,-3 4-1,0 1-51,1-2 1,-4 2-1,3-4 1,0-1-153,3 1 1,1 2-1,0-4 1,1-3 28,4-5 1,-2 1 0,7-4 0,1 0-263,1-3 0,2-4 0,0-1 0,1 0-103,-1 0 1,1 0 0,3-1 0,-1-4-99,-5-5 0,6 3 0,-7-3 0,0 1-702,1 1 1126,-6-5 0,7 6 0,-5-8 0</inkml:trace>
  <inkml:trace contextRef="#ctx0" brushRef="#br0" timeOffset="11453">15690 3075 7542,'-20'0'-239,"0"0"0,-4-2 808,5-2 0,4 2 0,0-3 605,1 4-1179,0-5 1,8 4 0,6-4-259,8-1 0,9 6 0,2-5 0,0 1-137,1 0 0,2-1 0,6 3 0,-1-4 400,-4 0 0,10-3 0,-3-4 0</inkml:trace>
  <inkml:trace contextRef="#ctx0" brushRef="#br0" timeOffset="11850">16071 2891 8508,'-14'0'1147,"0"0"1,0 0-1006,0 0 1,0 7 0,0 1 0,0 1-135,-1 0 1,1 1 0,0 4-1,0 0-36,0 0 1,5-4-1,1-1-167,1 2 0,3 1-181,4 3 1,6-3 0,3-2-1,4-6-158,1-2 1,0-2-1,0 0 1,0 0 241,1 0 1,-1-5 0,-2-1 0,-1 0 291,-1-1 0,-6-4 0,4 2 57,-2-4 0,4-1 0,-5 0 928,-2 0 1,-2 0-71,-1 0 0,-1 1-456,-4 4 0,2 4 1,-5 10-257,2 4 1,1 4 0,5 1-180,0 0 0,0 5 0,2 0 1,2-4-383,6-4 1,2 2 0,2-4 0,0 2-160,1-1 1,-1 1 0,0-7 0,0-1-201,0-1 1,5-2 0,0 0 716,-2 0 0,-1 0 0,-2 0 0</inkml:trace>
  <inkml:trace contextRef="#ctx0" brushRef="#br0" timeOffset="12104">16311 2694 7722,'0'-14'804,"0"0"-449,0 0 1,0-1-312,0 1 1,2 6 0,2 4 74,6 2 1,-2 4 0,0 2 0,-1 7 11,1 7 1,-5 4-1,4 7 1,-3 4-71,1 5 0,0-2 1,-5 0-1,1-1-357,4-4 0,-2 3 0,5-2 1,0-4 69,0-3 1,-4-6 0,4 3 0,-1-2-289,-4-2 1,3-3-1,0-2-593,2-4 1107,-5-3 0,10 1 0,-5 1 0</inkml:trace>
  <inkml:trace contextRef="#ctx0" brushRef="#br0" timeOffset="12322">16551 2935 7948,'0'-10'723,"0"1"1,2 6 0,1 0-716,2 6 0,-1 6 0,-2 8 0,1 2 192,2-1 1,-1 2 0,-2-1 0,1-2-297,2-1 0,1 2 0,-3 1-135,2-1 0,4-3 0,-2-2-2364,0-4 2595,-3-3 0,2 1 0,-6 1 0</inkml:trace>
  <inkml:trace contextRef="#ctx0" brushRef="#br0" timeOffset="12512">16650 2793 7917,'0'-14'1198,"0"-1"-1220,0 1 1,1 6-1,3 2-356,0 0 0,7 4-372,-1-2 0,-4 4 750,-1 4 0,-4-2 0,-1 4 0</inkml:trace>
  <inkml:trace contextRef="#ctx0" brushRef="#br0" timeOffset="12713">16311 2920 7901,'-14'4'0,"0"1"1486,0-2-1525,6-1 0,3-4 0,10-1 0,4-2-244,4 2 1,1-3 0,0 0 0,0-1-96,0 1 0,5-3 0,2 4 378,1 2 0,1-5 0,5 0 0</inkml:trace>
  <inkml:trace contextRef="#ctx0" brushRef="#br0" timeOffset="13530">16650 2990 7795,'0'14'209,"0"0"0,0 1 1,1-1-1,3 0 1,2 0-1,0 0-17,0 0 0,4 0 0,-4 0 0,2-1-266,3-4 0,1 2 0,3-4 0,-1-1-6,0 0 1,0-1 0,0-5 0,0 0-198,0 0 0,-4-2 1,-1-2 183,2-6 1,0-2 0,-2-3 0,-4 1 161,-3 0 1,-2-1 0,0-3 0,0-1 149,0 2 1,-7 2 0,-2 0-1,-4 1 46,-1 0 1,-4 5 0,-3 1 0,1 0-125,-1 0 1,1 5 0,3-2-1,-2 4-59,2 1 1,1 0 0,3 1-168,4 4 1,-2-2 0,6 7-298,2 1 0,3-3 137,5 1 1,3-6 0,6 3 0,2-1 47,2 0 1,-2-1-1,3-4 1,-3-1 69,-2-4 1,1 2-1,3-5 1,0 0 138,0 1 1,2 2 0,-1-3 0,0 0 129,1 0 1,-4 5 0,4-2-1,-1 4 153,0 1 0,-5 0 0,-5 0 0,2 0 33,2 0 1,-4 5-1,-1 1 1,-2 2 41,-3 3 1,1 1 0,-1 4-1,1 1-124,0 2 0,-3 0 0,-1-5-428,0 0 1,0 0-1347,0 0 457,0-6 680,0-2 0,0-17 1,0-3 291,0-1 0,0-1 0,2 2 0,1 0 167,2 0 1,5-1-1,0 1 1,2-1-22,3-4 1,3 3 0,1-3 0,-2 4 21,-1 1 1,3 1 0,0 4 0,-2 4 282,-1 3 1,-2 2 0,-2 2 83,-2 3 1,1 2 0,-7 8 0,0-1-93,-3 0 1,-1 5 0,2-1 0,1 0-230,2-3 1,5-5-1,0-2 1,2-1-557,3 1 0,0-5 1,2 2-1,2-3-285,-1-2 0,-1 0 0,0-2 0,2-1-176,-2-2 0,-1-6 1,-2 3 901,0 1 0,6-12 0,2 3 0</inkml:trace>
  <inkml:trace contextRef="#ctx0" brushRef="#br0" timeOffset="14967">12854 3668 7658,'0'-10'-176,"0"1"0,0 4 0,0-4 0,-2 1 514,-2-2 1,-4 4-160,-6 6 1,0 2-1,1 2 1,2 6 47,2 2 0,1 4 0,-3 3 1,2 4-35,-2 4 1,4 3 0,3 1 0,0 4 18,0 1 0,2-3 0,-3 3 0,4-2-94,1-2 1,5-3-1,1 0 1,0-1-149,0 0 1,4-1-1,-4-2 1,2-3-153,3-2 1,1 4 0,3-6 0,-1-2-278,0-5 1,0 2-1,0-6 1,2 3 52,2-1 0,-2-6 0,5 2 0,-3-3 406,1-2 0,6 0 0,-3 0 0</inkml:trace>
  <inkml:trace contextRef="#ctx0" brushRef="#br0" timeOffset="16592">13687 3401 7585,'7'0'734,"0"0"-927,-14 7 1,4-4 58,-6 6 77,6-6 1,-4 5-1,7-3 267,0 4 1,-1 4 0,-2 1 0,-4 0-24,0 0 1,2 8 0,-4 5 0,-2 6-82,-2 3 1,-1 1 0,0 6-1,0-1 57,0 0 1,-1 1 0,3-1-1,1-1 55,2-3 1,1-1 0,-3-7 0,3-5-263,2-3 0,-1-3 1,4-5-1885,-2 0 1417,1 0 0,4-8 0,1-6 0,2-7-68,2-6 1,5-6 578,-6 0 0,7-6 0,-3 3 0</inkml:trace>
  <inkml:trace contextRef="#ctx0" brushRef="#br0" timeOffset="17000">13517 3557 7261,'0'-14'-286,"0"4"1,0 1 634,0-2 0,0-2 22,0-1 1,2 6 349,2 4-196,-2 2-174,4 2-91,1 0-408,-6 0 1,10-2-1,-5-1-38,2-1 0,-5-3 1,4 4 173,-1-2 0,-3-4-9,6 4 0,-4-4 213,5 4 1,-6 2 0,4 8 0,-2 4 59,-2 4 1,-3 1 0,-1 2 0,2 1-147,2 2 1,-2 4 0,3-2 0,-4-1-254,-1 0 1,0-6 0,2-4-737,2 1-469,-2 1 1352,4-4 0,-6-2 0,0-6 0</inkml:trace>
  <inkml:trace contextRef="#ctx0" brushRef="#br0" timeOffset="18972">14096 3881 7581,'0'-8'742,"0"2"0,0 17 1,0 3-690,0 2 0,0 4 0,0-1 0,0-2 12,0-1 1,4-2-1,3-1-371,1-4 1,-4 2-205,6-6 1,-6-1 302,6-4 0,-5-4 0,2-3 0,0 0 139,-4-4 0,3-2 0,-1-1 0,-1 0 80,3 0 1,-6 0-1,6 1 1,-1 2 116,3 2 0,-1 6 116,1-2 0,-1 5 1,2 5-1,-4 4 90,0 4 1,-3 1 0,5 1-243,-1 4 1,2-3 0,-3 1 0,0-4-143,1-4 0,-1-6 1,-1 2-203,4-4 0,-1-1-81,1 0 1,-5-6 0,0-3 139,-2-4 0,2 4 0,1-1 242,-2-1 0,0 5 0,1 0 1,2 1-12,2 0 1,-4-1-1,6 3 39,1-2 0,0-1 0,0 3 0,-2-2-52,2 2 0,2 0 0,1 0-29,0-2 0,0-4 0,0 2-4,0 0 0,0-1 0,-1-3 0,-2 3 2,-2 2 1,-1-5 0,3 1-1,-3-2-10,-2-2 0,4-2 1,-4-1-1,0-4-42,0-1 1,1 4 0,-4-6-1,2 1 15,-2 1 1,-2-3 0,-1 4 0,0 1 33,0-1 0,0 7 0,-1 6 0,-2 1 261,-2-1 0,-6 5 1,3-1-19,0 8 1,2 3-1,4 9 1,-1 3-68,-2 4 1,1 4 0,4 1-1,0 1-48,0-1 0,0 0 0,1 0 1,2-1-49,2-4 0,5-1 0,-4-4-206,2 0 1,0 1 0,3-6-368,-2-4 0,0-3 227,5-6 1,-1-1-1,-2-2 115,-2-2 1,-5-6-1,0 2 218,-2-4 1,2 4-1,1-1 33,-2-1 0,4 3 0,-1 1 353,2 0-166,-5 3 1,8 5 0,-6 4 0,-2 4-20,-2 4 1,-1 6-1,2 1 1,1 0-165,2 1 1,1-2-1,-3-5 1,3 0-216,2 0 1,-3-5 0,4-1-233,2-1 0,2-3 0,1-4 61,0 0 1,0-4 0,-1-4 0,-2-3 96,-2-5 0,-4-1 0,3 3 0,-2 0 144,-3-1 1,0-3 0,0-1-1,2 2 260,-2 1 1,-1 6 0,-2 1 1394,0-2-1130,0 5 1,1 0-1,2 7-274,2 4 1,1-2 0,-1 6-213,4 2 1,-1 2-1,0 1 1,0-1-95,0-4 0,-3 3 0,2-2 0,1 1-140,0-2 1,-3 2 0,4-6-154,2-2 1,2 3 144,1-1 1,0 0-1,-2-7 1,-1-1 93,-1-2 0,-5-6 0,2 2 157,0-4 1,2-1 0,-4 0 0,-2 0-34,-2 0 0,-1 5 0,2-1 922,3-1-490,-4-1 0,6 5 0,-7 7-274,0 8 0,0 6 1,0 4-1,0 2-130,0 2 1,0 0-1,0 3 1,0-2-129,0 3 1,1-4 0,2-1 0,2 0-28,-2-4 0,-1 0 1,-2 1-1,0 0-46,0 0 0,-5-7 0,-1-2 0,-2 0 74,-3-1 0,-2 5 0,-1-5 114,0 0 1,0-1-1,0-4 1,0 2 71,0-2 1,4-3 0,1-4 114,-2-6 0,5-2 0,-1-2 0,3-1-17,-1 1 0,0 0 0,5 0 0,2 0-94,2 0 1,0 1-1,5 2 1,2 2-66,2-2 1,-4 3 0,2 0 0,3 2-20,3 3 0,2-3 1,-3-1-1,1 1-245,2 0 0,4 0 1,-2 2-1,-1 0-310,1 1 1,2-4 0,-4 3-1,-2 0-631,-1 3 1213,4-5 0,-4 4 0,4-4 0</inkml:trace>
  <inkml:trace contextRef="#ctx0" brushRef="#br0" timeOffset="20638">15916 3811 8214,'13'1'0,"-2"2"0,-2 2 537,2-2 0,2-3 0,1-3-752,0-2 1,0-6 0,0 2 0,0-4 0,-1-1-253,-4 0 1,2 0 0,-6 0 0,-2 0 402,-2 0 0,-1 0 0,0 0 0,-1-1 108,-4 1 1,2-4 0,-6-1 0,-1 0 177,2-1 0,-4 4 0,4-3 0,-1 3 143,-1 2 0,5 2 0,-4 1-17,-2 1 1,3 7-1,-1 0-216,-2 6 0,5 10 1,1 7-1,3 4-84,2 5 0,-1 6 0,-2 9 0,-2 1-31,2 2 0,1 13 0,2-1 0,-1 6-34,-4 1 1,3-7 0,-2 2 0,2-4-56,2-5 1,0-5 0,2-10 0,1-4-58,2-3 0,4-8 0,-3-3 0,2-5-411,3-5 1,-3-3 342,1-6 1,-1-1 0,3-5 0,-3-7 120,-2-4 0,-1-4 1,-5 4-1,0-3-19,0-2 1,0 0 0,0-3-1,-2 3 179,-2 1 1,0-7 0,-3 2 0,0-3 76,4-2 1,-3 0-1,1 2 1,2 1-4,2 0 1,1 0 0,0 1-1,0 2-8,0 2 0,0 10 0,0-1 172,0 1-230,0 7 0,0 1-79,0 10 0,1 1 1,2 5-1,4-1-111,0 1 0,-2-3 0,4-1-62,2 0 1,2 2-1,1-4-56,0-2 1,0-3 98,0-5 0,1-1 1,-3-5 204,-2 2 1,0 4 669,-5-5-476,0 7 0,-5-1 0,0 8 0,0 6-60,0 2 0,0 2 0,0 0 0,1 1-153,4-1 1,-2 0 0,7 0-307,1 0 0,1-5 0,2-1 1,0-1-50,1-4 1,-1-3 0,0-3 157,0-2 0,-5-6 0,-1 1 0,-2-2 103,-2-2 1,-3 0-1,-1 0 1,0-1 150,0 1 0,0 0 0,-1 0 0,-4 0 177,-5 0 1,-2 4 0,-2 3-42,0 0 1,0-2-1,-1 4-95,1 2 0,0 2 1,2 2-55,2 4 1,4-2-261,6 6 0,2-1 1,2 3-76,6-1 1,2-7 0,2 1-1,0-2 95,1-2 0,-1 0 0,0 0 0,0 0-62,0 0 1,0-2 0,0-1 0,0-3 212,0-2 1,-1 3 0,-2-2 0,-2 0 80,2 4 1,2-3 0,1 0 59,0-2 1,0 5 62,0-2 1,-4 5 0,-2 5 106,-2 4 0,-1 5 0,-5 3 0,0 2-214,0-1 0,4-3 1,1-1-1,-2 0-453,-1 1 0,-2-6 1,1 0-91,4 2 1,1-3 0,5 0-67,-1-2 1,-3 1 0,4-4-219,-1 1 0,-1 1 0,4-6 706,-4-4 0,2 2 0,-5-5 0,1 0 0,-1 0 0,3 3 0,-4-4 0,-2-2-131,-1-1 0,2 2 0,1 1 0,-2-2 243,-1-2 1,-1-1 0,3 0 751,0 0 1,1 0 1676,-5 0-2163,0 0 1,0 7 0,0 7-291,0 8 0,0 5 1,2 1-1,1 0-109,1 0 0,1 0 0,-5 0-379,0 0 1,5 0-304,0 1 0,1-8 101,-2-2 1,-2-5 350,3-5 1,-4-2 0,1-8 180,3 1 1,-2-4-1,6-1 333,2 1 0,-3 3 0,0 1 1,0 1 50,-1 4 0,-2-2 0,5 4-53,1 0 0,0 5 0,-2 2 135,-4 8 1,1 4 0,-1 3 0,-2-1-225,-2 0 1,-1 5-1,0-1 1,0 0-480,0-3 0,0-1-553,0 1 0,0-6-375,0 0 933,0-5 1,0 0-1,0-8 275,0-6 1,0 2 0,0-1 0,0-2 154,0-2 1,7 4-1,0 0 1,3-2-47,-1-2 1,1 4 0,4-1-1,0 1 268,0 1 1,0 2 0,0 6 71,0 0 0,0 1 1,-1 4-63,-4 4 1,-2 4 0,-6 1-940,4 0 0,-2 0 1,6 0-185,2 0 0,-3-6 0,2-3 763,1-3 0,1-2 0,2 0 0</inkml:trace>
  <inkml:trace contextRef="#ctx0" brushRef="#br0" timeOffset="21387">17172 3852 7574,'0'-9'712,"0"-1"0,0 5 0,0-4 0,0-2-67,0-1 0,0 2-415,0 1 0,-2 6 0,-2-2-221,-6 3 1,-2 2-1,-2 2 1,0 1-155,-1 2 1,1 10-1,2 0-241,2 0 1,4 1-1,6-2-190,0 0 0,0-4 0,0-1 279,0 2 0,6-5 0,4-1 6,2-4 0,2-1 393,1 0 0,-1-4 1,0-3 414,0 0 1,-5 2 719,1-4 173,-1 5-1013,-1-2 1,3 12 0,-6 4-411,-2 2 0,0-2 0,2-2-386,4-2 1,-1 3 0,1-4 24,2-2 1,2-1 0,1-4-1,0-1 47,0-2 0,-4-6 0,-3 2 0,1-2 107,0 1 1,-3-2 0,3 3-1,-2-4 206,-3-1 1,0-2-1,0-1 1,2-2 219,-2 2 0,-1-5 1,-2-2-1,0-1 9,0 2 1,0-4-1,0 5 1,0-1-2,0-1 0,0 5 1,0-3-1,-2 2 277,-3 3 1,2 6-164,-6 1 0,1 9 0,-3 1-286,2 8 0,5 10 0,-2 6 1,2 3-9,-1 1 1,0 0-1,5 2 1,2 0-217,2-2 0,0 3 0,5-9 0,2 0-269,1-3 0,3 1 0,-1-2 1,0-4 124,0-3 1,0-7-1,0 4 1,0-1 15,0-4 1,0-3 0,1-5 199,-1-4 0,-5 1 0,-1-2 304,-2-1 1,4 3 0,-6-1 1391,-1-2-575,-1 5 1,-4 0-688,-2 6 1,1 6-1,-5 3 1,1 4-113,4 1 0,2 0 0,1 0-645,0 0 1,4-4 0,3-3-1,1 0-607,3-4 1,-4-2 0,3-1 1039,1 0 0,1 0 0,2 0 0</inkml:trace>
  <inkml:trace contextRef="#ctx0" brushRef="#br0" timeOffset="21536">17595 3597 7573,'-14'0'338,"0"0"1,5 0-123,-1 0 1,7-6 0,0-4-217,6-2 0,11-2 0,8 0 0</inkml:trace>
  <inkml:trace contextRef="#ctx0" brushRef="#br0" timeOffset="21926">17638 3653 7850,'1'8'625,"4"-3"1,4-3-761,4-2 0,1-5 0,0 0 1,0 0-248,0-1 0,0 5 1,1-4 99,-1 3 1,0 2 402,0 0 0,-5 0 0,1 0-20,1 0 1,-3 5-1,-1 1 1,1 1 56,0-1 0,-3 5 1,4-2 47,2 4 0,-5 1 0,-1 0 0,-3 0 76,-2 0 1,0 0-1,-2 0 1,-1 1 167,-2-1 0,-4 0 1,3 0-159,-2 0 1,5 0-719,-2 0 1,3-4-1,4-3-133,3 0 1,2-3-1,8-5 154,-1-4 0,-2 2 0,-1-5-433,-1 2 1,-3-5 837,3 2 0,-4 1 0,-7 0 0,-4 2 0,-1-1 0,-4 3 0,-9 2 0,4-4 0</inkml:trace>
  <inkml:trace contextRef="#ctx0" brushRef="#br0" timeOffset="22068">17793 3810 7303,'-14'0'365,"0"0"0,0 0 1602,-1 0-1985,1 0 0,13-2 0,5-3-383,7-4 0,4 3 0,-1-1 0,0 3-78,0-1 0,0-4 0,-1 2 1,-2 1 478,-2 0 0,0-5 0,5 3 0</inkml:trace>
  <inkml:trace contextRef="#ctx0" brushRef="#br0" timeOffset="22785">18061 3711 8391,'0'-10'1313,"0"1"0,-2 1-1026,-2-1 1,-4 3-277,-6 6 1,0 0 0,0 1-72,-1 4 1,6 3 0,1 6-1,0 0-108,1 0 1,3 0-1,0 0 1,2 0 52,2 0 1,0 1 0,2-3-388,2-2 1,4 0 0,6-5 163,0-2 1,1-1 0,-1-2 289,0 0 0,-2-6 0,-1-2 0,-3-2 83,-2 1 0,1 1 1,-4-3-1,2 2 398,-2-2 0,-2 3 1,-1-1 1265,0-2-110,0 4-1319,0 1 0,0 8 1,0 2-242,0 6 1,0-2 0,0 1 0,2 0-477,2-1 0,0 3 1,5-5-173,2 2 1,2 0 0,1 3-63,0-2 1,0-5 0,0 0 273,0-2 1,0-2 0,0 0 78,0 0 0,-4-5 0,-2-1 328,-2-2 0,-1-1 0,-5-5 0,0-1 0,0 1 0,0 0 0,0 0 0,0 0 0,0-2 0,0-1 80,0-2 1,0-1 0,0 3 0,0-4 525,0-1 0,0 3 0,0-4 0,0-1-74,0 2 1,0-3 0,1 7 17,4 0-337,-3 3 0,4 8 1,-6 7-234,0 8 1,0 11 0,0 5 0,0 2-49,0 2 1,0 1-1,0 0 1,1 3-86,4 1 0,-2 0 0,7-5 0,-1 0-132,-1 0 0,4-1 0,-4-3 0,2-6-56,-1-2 1,-1-2 0,3 0-423,-2 0 0,-4-6 340,4-3 1,-1-5 422,2-5 0,1-3 0,-7-6 0,-1 0 0,-1 0 0,4 0 0,2 0 0</inkml:trace>
  <inkml:trace contextRef="#ctx0" brushRef="#br0" timeOffset="23568">18484 3738 7694,'2'-14'752,"3"0"1,-4 4-55,4 1 0,-2 6-534,2-2 1,1 10 0,5 4-71,-2 4 1,-5 1-1,2 0 1,-2 0-166,1 0 1,1-1-1,-2-2 1,2-3-623,2-2 0,-4 3 0,6-4 49,1-2 0,1 3 193,2-1 1,-1-2 0,-2-6 0,-3-3 450,-2-2 0,3 3 0,-2-4 0,1-2 0,1-2 0,4-1 321,-4 0 1,-3 5 1449,-6-1-1034,0 7 1,0-1 0,0 8 0,0 6-483,0 2 1,0 2 0,0 0 0,2 1-429,2-1 1,0-2 0,5-1-215,2-1 1,2-3 0,1 3 0,0-5-373,0-4 0,0-1 1,0 0 232,0 0 0,-6-6 0,-3-4 303,-4-2 1,-1-2-1,0 0 299,0 0 1,-4-1-1,-3 3 1,0 1 308,-4 2 0,-2-1 0,-1-2 218,0 2 1,4-1 0,1 5 916,-2-2-927,5 5-646,-1-3 1,9 6-117,3 0 0,3 0 1,6-2-1,0-1-45,0-2 1,0 1 0,2 2 0,1-1-61,2-2 0,0 0 1,-4 4-1,2-2 168,2-2 0,0 0 0,-5 5 1,0 0 374,0 0 0,-1 2 0,-2 3 0,-3 4 120,-2 4 1,3 1-1,-4 0 1,-2 0-77,-1 0 1,-2 0-1,0 0 1,0 0-126,0 0 1,-2-4-788,-2-1-103,2-6 0,-3 4 453,10-7 1,-2-7-1,7 0 1,-1-3-12,-1 1 1,4 4 0,-2-3 0,1 0 504,-2 1 0,4 2 1,-4-3-1,4 0 71,1 0 1,0 4 0,0-4 0,2 1 56,2 4 0,-2 2 0,3 1-261,-3 0 0,-2 6 0,0 3-261,0 4 0,-5 0 1,-1-2-1,-1-2-893,-4 2 0,3-3-1744,-1 1 2786,-1-6 0,-10 4 0,-2-7 0</inkml:trace>
  <inkml:trace contextRef="#ctx0" brushRef="#br0" timeOffset="23730">18894 3526 8260,'-15'0'1313,"8"-1"-1976,2-4 0,3 2 1,4-5-1,1 0 663,2 1 0,6 3 0,-3-2 0</inkml:trace>
  <inkml:trace contextRef="#ctx0" brushRef="#br0" timeOffset="23906">18555 3526 7569,'-20'10'-165,"-4"-1"1,-3-4-1,1 3 1689,2-2 1,-1-1 0,6-5 0,2 0-2104,1 0 1,2 0 130,0 0 1,5 0 447,-1 0 0,1 6 0,-5 2 0</inkml:trace>
  <inkml:trace contextRef="#ctx0" brushRef="#br0" timeOffset="25143">13024 5008 7569,'-1'10'1260,"-4"-1"1,5-8-1218,0-1 1,5-1-1,6-7 1,-2 0-67,2 0 0,2-1 0,-1-5 1,-1 1-24,-1 4 1,-3-4 0,4 4-1,-3-4-297,-1-1 0,2 0 0,-4 0 1,-2 0 110,-2 0 0,4 4 746,0 1-144,-1 6-312,-4-3 0,0 7 1,0 4 473,0 4 1,0 4-1,0 1-366,0 0 1,5-4 0,1-1-221,2 2 0,2 0 0,4 0-78,0-2 0,-5-6 1,1 2-224,1-3 0,1-4-8,2-3 0,-1-2 0,-2-8 0,-3 1 79,-2 0 0,0 0 1,-3 0 208,2 0 7,0 0 0,-4 1 0,2 2-255,2 2 986,0-1 0,-5 4 0,0 6-307,0 8 1,0 5 0,1 1 0,3 0-205,0 0 0,7 0 0,-1 0-344,2 0 0,2-6 0,0-3 6,1-4 1,-6-1 0,0 0-93,2 0 0,0-1 0,-1-4 1,-4-3-32,0 0 1,-4-4 0,4 2 258,0-2 0,-4-2 1,4 0-24,0 0 0,-4 4 0,4 2 562,1 2 0,-4 1 0,6 7-138,2 3 0,-3 2 0,0 8 0,0-3-27,-1-2 1,3 2 0,4-3-543,0 4 1,0 0 0,0-4-1,0-4-153,1-4 0,-6-1 0,0 0-745,2 0 1,-4-1 1115,-3-4 0,-2-3 0,-2-6 0</inkml:trace>
  <inkml:trace contextRef="#ctx0" brushRef="#br0" timeOffset="25297">13376 4599 7574,'-14'0'0,"0"0"0,1-2 0,4-2-60,4-6-512,4 4 572,1-7 0,6 6 0,2-8 0</inkml:trace>
  <inkml:trace contextRef="#ctx0" brushRef="#br0" timeOffset="26343">13984 4684 7569,'-8'0'1487,"0"-5"-1248,4 0 0,0 0 0,-5 5-7,-2 0 0,3 0 0,-1 0-33,-2 0 1,-2 2 0,-1 1-1,2 3-206,2 2 1,-2-3-1,4 4 1,-2 1-342,1-2 1,6-1 0,-2-2-2,4 5 1,2-3 144,4 3 1,-2-5-1,6 2 1,2 0 177,2-4 0,1 3 0,0 0 0,0 1 103,0-1 1,0 5 188,1-2 1,-8 4-94,-2 1 0,-5-6 0,-5-2-134,-4 0 0,-4-4 0,-1 3 0,0-4-50,0-1 1,0 0 0,0-1-318,0-4 0,0-1 0,1-5-254,4 1 1,-2 1 0,6-5-496,2 0 1077,8 6 0,2-5 0,8 5 0</inkml:trace>
  <inkml:trace contextRef="#ctx0" brushRef="#br0" timeOffset="26595">14025 4474 7569,'-6'8'1848,"4"4"-1677,-2-2 1,7 8 0,3 4 0,2 2-237,3-1 1,-3 3 0,1 5 0,1 2-30,-3-2 0,4-6 0,-4-1 0,-1-1-156,0-1 0,4-1 1,-6-7-429,-1 0 0,4-5 678,-3 1 0,1-1 0,-5 5 0</inkml:trace>
  <inkml:trace contextRef="#ctx0" brushRef="#br0" timeOffset="27814">14025 4814 9914,'14'-10'48,"0"1"1,5 4 0,2-3 0,1 0-143,3 1 1,0 2 0,0-3 0,-3 2-79,-2 3 1,4-4 0,-5 3 0,-1 0-9,3 3 1,-6-4 0,4 0-234,-3 2 1,-2-3 104,0 1 1,-8-4 393,-6 4 0,-6 1 1,-8 4-1,0 0 243,0 0 0,-5 0 0,0 1 0,2 4-123,1 4 0,2-1 0,2 1 0,1 2 220,1 2 1,7 1 0,-2 0-1,4 0-371,1 0 1,6 2-1,2 1 1,3 2-180,3-2 1,-3-6 0,9-1-1,-1-1-192,0-1 0,1-2 0,-2-6 0,0 0-99,0 0 1,2 0-1,-1 0 1,-2-1-185,-1-4 1,-2-3 0,0-6 598,0 0 0,-1 0 0,-4 0-58,-4 0 0,-2 1 0,0 2 44,2 2 1,-2 1 1038,-8-2 1,2 4 0,-5 8-424,2 2 1,1 0-1,5 5-634,0 2 0,2-5 0,2 1 0,6-3-22,2 1 1,3 1 0,-1-3-154,0 2 1,0 4-1,0-4 1,0-2-302,0-1 0,-4-2 1,-1 0 405,2 0 0,0-2 1,0-1-1,-3-3 50,-2-2 0,-1-1 0,-7-5 15,-2-1 0,-3 6 1,-4 1-1,2 2 304,-2 3 0,-6-3 0,-2 1 0,2 2 69,1 1 1,-3 2 0,0 2 0,2 1-17,1 2 0,7 4 1,0-3-1,-1 2-201,2 3 0,2-3 0,6 1-182,0 2 0,2 0 0,4 0-284,8-1 0,0-7 0,5 1 0,-3-2 7,-2-2 0,4 0 0,1-2 0,-1-1-88,-3-1 1,-1-3 0,0 4 161,1-2 0,-1 1 1059,0 4 0,0 0-429,0 0 0,0 0 0,-1 1 1,-2 2-165,-2 2 1,0 0-1,6-5 1,-1 0-256,0 0 1,0 0-1,0 0 1,0 0 21,0 0 0,0 0 1,0-2-1,1-1-193,-1-2 0,-5 1 0,0 2 42,2-2 0,2 2 0,0-4 204,-4-1 0,-3 4 3,-6-6 0,0 4-66,0-4 0,-6-1 0,-3-2 49,-4 2 1,-1 3-1,0 3 1,0 0 193,0 1 1,-5 3-1,0 3 355,2 1 1,1 7-484,2-1 1,6 2-1,5 1-146,6-4 0,0 2 0,7-6 0,1-2-105,1-1 1,2-2-1,2 0 1,1 0-157,2 0 1,0 0 0,-5 0 0,0-2 46,0-3 1,-4 2 0,-1-6 208,2-2 1,-5 3 0,-1-1 0,-4-2 336,-1-2 0,0-3 1,0-1-40,0-2 0,0 1 0,-1 2 1,-2-1-130,-2-2 0,-1-5 0,3 4 0,-2 0-75,2-1 0,-3-2 0,1 4 0,0 3 9,-1 5 72,4-1 0,-4 12 0,6 1 1,0 10 114,0 6 0,0 8 0,2-1 0,1 3-62,1 1 0,7 0 0,-1 0 0,2-1-274,2-3 0,1-3 0,-1-3 0,0-1-79,0-5 0,0 3 0,0-8 0,0 1-252,0-3 1,0 1-1,2-1 1,1-2 455,2-1 0,6-9 0,-3 0 0</inkml:trace>
  <inkml:trace contextRef="#ctx0" brushRef="#br0" timeOffset="28439">15535 4643 7946,'0'14'834,"0"-4"0,2-1 0,1 2-899,2 2 1,5 1 0,0 0-87,2 0 0,1-5 1,-2-1-1,-2 0-123,2 0 1,2-3 0,1 2-85,0 0 1,-4-3-584,-1-4 822,-6 0 1,2-6 256,-10-3 1,-3-2 0,-4 0 0,1 1 12,1-1 1,1 4 0,-5-3 0,0 1 63,0 1 0,4-3 1,1 5 121,-2-2 0,3 0 0,0-3-302,2 2 0,3 1 0,7-3 0,6 1-241,2-1 1,2 4 0,1-3 0,0-1 64,4-1 1,-3-1 0,4 2 0,-1 3-20,0 2 0,1-3 0,-3 4 0,2 2 249,-2 1 1,-1 4 0,-2 2 0,-1 6 241,-4 2 1,2 4-1,-5 3 1,1 4-50,-1 4 0,-1 6 0,-5 2 1,1 1-87,4 3 1,-3-5 0,2-1 0,-1-3-205,2-2 0,-2-1 0,5-2 0,0-3-193,0-2 0,1-2 0,4-7 0,-1-4-117,2 0 1,-3-3 0,8-4 0,-3 0 140,-2 0 0,5-4 0,0-3 0,-1 0 56,3-4 1,-6-2 0,4-1 0,-3 0 51,-2 0 1,-5-5 0,-1 0 0,-1 2 369,-4 1 0,-2 2 1,-1 0-1,-1 0-8,-4 0 0,-4 4 1,-9 2-1,-2 2-27,-2 3 0,3 1 0,-3 4 0,0 1 158,0 2 0,5 1 0,-2-3-992,4 2 1,2 1 0,2-3 567,2 2 0,5 6 0,-2-3 0</inkml:trace>
  <inkml:trace contextRef="#ctx0" brushRef="#br0" timeOffset="35021">13277 5490 7860,'0'-8'1034,"2"2"-914,3 6 1,-2 8-1,5 4 1,-2 7 62,-3 3 1,3 1 0,1 6 0,-1-1-284,0 0 0,3-6 0,-2-3 1,-1-3-289,0-2 0,1 0-591,-3 0 737,-2-6 1,9-4 0,-6-8 213,-2-6 1,-2-4 0,-1-3 0,2-2-46,2 2 0,-2 1 0,3 2 0,-2 0 66,2 0 126,-4 0 1,7 6 0,-5 5-1,2 6 176,-2 6 1,0 4 0,0 1-1,4 0-64,0 0 1,-2 0 0,4 0 26,2 1 0,2-8-904,1-2 1,0-3 289,0-2 1,-6-2 0,-3-3 206,-4-4 1,-2 1-1,-2-1 57,-2-2 1,-4-2 0,4-1 0,2 0 270,1 0 1,2 0 0,0 0 0,2 0 69,2-1 1,4 6-1,6 0-157,1-2 0,-1 4 0,0 3 1,0 2 24,0 2 0,5 0 0,0 0 0,-2 0-14,-1 0 0,-2-5 0,1 1 1,3 1-68,0 1 0,3-3 0,-4-1 0,2 0-288,-2-1 1,-1-2 0,-2 3-283,0-2 0,-1-1 380,-4-6 0,-3 6 0,-7 1 389,-4 2 1,-3-5 0,-6 3-53,0 0 1,0-3 0,0 7 87,0 0 1,4 3 0,1 2-144,-2 4 0,4 5 0,3 7 0,2 3-38,2 2 1,0 6-1,0 5 1,0-1-14,0-3 0,6-2 0,2-2 0,2-3-159,-1-1 1,1-3-1,4-5 1,0-2-106,0-2 0,0-6 1,0 2-1,0-3 8,0-2 0,0 0 1,1-2-105,-1-3 1,-5-1 0,-1-5-1,0 2 162,0-2 1,-1-6 0,3-2 0,-4 1 142,0 3 1,-2 1 0,3 0 161,0-1 0,2 1 96,-4 0 0,1 6 1,-3 5-93,2 6 1,0 5 0,-5 6-1,1 0 140,4 1 1,-4-1 0,6 0-185,-1 0 0,2 0 0,6 0-133,0 0 1,0-4 0,0-3-526,0 0 0,0-3 1,1-4 329,-1 0 0,0 0 0,-2-1 0,-1-2-61,-1-2 1,-6-6 0,4 2 206,-1-4 1,-1 1 0,-3 1-1,2 1 104,-2-1 0,0 0 0,0 0 350,2 2 1,1 7-200,-1 2 0,-4 7 1,4 7-1,-2 0 103,2 0 0,-2 5 0,6 0 0,1-2-162,-2-2 1,4-2 0,-2-4 0,4-2-387,4-1 0,-2-4 1,3 2-1,-3-4 2,-2-4 0,0-3 1,0-5-1,0 1-80,0 0 1,-1-10 0,-2 6 93,-2-6 0,-6 4 0,2-2 0,-3 4 305,-2 0 0,-2 6 1,-1 0 619,-2-2 0,-6 0-203,2 1 0,2 6-305,3 8 0,2 9 1,2 6-1,2-2-95,2-1 1,0 2 0,5 1 0,0 0-267,-1 1 1,5 2-1,-4 5 1,2-2 29,-1-1 1,2-2-1,-4 3 1,1-3 32,1-2 0,-7-1 1,3-5-1,-1 0-146,0 0 1,-1 0 58,-4 0 0,-6-6 0,-3-3 153,-4-4 0,-1-2 0,0-4 0,0-3 11,0 0 0,0-4 0,1 3 0,2-2 327,2 1 1,1-2 0,-2 2 0,6-2-145,2-2 0,2-1 0,0 1 0,0 0-55,0 0 1,6 2 0,2 1 0,3 3-120,3 1 0,-3-2 0,8 4 0,-3 1-209,-2-3 0,5 6 0,1-5 1,0 1-412,1 0 0,2-4 1,-4 4-1,-2 0 627,-1-1 0,4-2 0,2-6 0</inkml:trace>
  <inkml:trace contextRef="#ctx0" brushRef="#br0" timeOffset="35485">14985 5532 7573,'9'-8'-179,"-1"2"-220,-2 0 573,-1 4 1,-5-2 0,0 8 230,0 6 0,2 2 0,1 2 0,1 0-58,0 1 0,3-1 0,3-2-242,2-2 0,2-3 0,1-3 1,-1 0-65,0-1 1,0-3-1,0-3 1,0-3-442,0-2 0,0 3 0,0-4 0,1-2 220,-1-1 0,-5 2 1,-1 1-1,-2-2 150,-3-2 0,4-1 0,-1 0 406,2 0 0,-5 4 69,2 1 1,-2 6-226,1-2 0,0 4 0,3 2 1,0 4-110,-4 4 0,5 4 1,1 1 5,4 0 0,-1 0 0,-1 0 0,-2-1-295,2-4 1,2 4-415,1-4 1,-6 4 483,-3 1 1,-4-5 0,-2-1-1,-4-2 14,-4-2 1,1 2 0,-2-1-114,-1-2 0,-1-2-188,-2-1 1,4 0 0,2-1 394,2-4 0,1 3 0,5-4 0</inkml:trace>
  <inkml:trace contextRef="#ctx0" brushRef="#br0" timeOffset="35651">15211 5304 7573,'-15'0'418,"1"0"1,5 0-105,0 0 0,5-1 0,1-2-314,6-2 0,5-6 0,6 3 0</inkml:trace>
  <inkml:trace contextRef="#ctx0" brushRef="#br0" timeOffset="36138">15747 5476 7573,'0'11'206,"-2"1"0,-1 4 0,-2 0 224,2-1 0,2 4 0,1 0 1,0-2-491,0-1 1,6-2 0,2 0 0,3-1 14,3-4 1,-3-1 0,8-5 0,-4 2-48,-1-2 0,1-3 0,0-3 1,2-4-210,2 0 0,0-3 1,-5-4-1,0 0-77,0 0 0,-4 0 0,-2 0 0,-2 0 252,-3-1 1,0-3 0,0-1 0,2 0 159,-2-1 0,-3 2 0,-3-5 0,-2-1 319,2 2 1,-3-3-1,1 6 1,1 2 548,-3 2 0,4 0-543,-6 1 0,4 6 0,-3 5 0,2 6-164,3 7 1,1 7 0,2 4 0,0 0-53,0 5 0,2 0 0,2 2 0,6 1-107,2-1 0,-2 0 1,-1 0-1,2-1-347,2-3 1,1-4 0,0-6-1,0-1-465,0-4 0,0-1 1,0-5-63,1 2 838,-8-1 0,0-10 0,-7-2 0</inkml:trace>
  <inkml:trace contextRef="#ctx0" brushRef="#br0" timeOffset="36301">15930 5488 7791,'-6'0'2172,"8"-2"-2260,10-2 1,7 0 0,6-5-1,-2 0-14,3 1 1,-4-3 0,1 6-1,1 0 102,-2-1 0,-2 5 0,-6-6 0</inkml:trace>
  <inkml:trace contextRef="#ctx0" brushRef="#br0" timeOffset="36484">15690 5431 7573,'-23'0'0,"1"0"281,1 0 1,3-4 794,4-1 0,6-1-1378,3 1 0,10-1 0,4-4 302,4 6 0,7 2 0,2 2 0</inkml:trace>
  <inkml:trace contextRef="#ctx0" brushRef="#br0" timeOffset="38819">16636 5490 7575,'8'0'547,"-1"1"1,-3 4-161,0 5 1,3 7 0,-4 2 0,1-2-232,0-1 0,3-2 0,1 0 1,2 0-243,-1 0 1,0-5 0,6-1 65,-1-1 0,0-3 0,0-4 0,0 0-586,0 0 1,0-6 0,0-3 385,0-4 1,-1-1-1,-2 0 1,-3-2 155,-2-3 0,3 4 1,-2-4-1,-1 3 92,0 2 0,-1 0 0,-3 1 0,1 2 249,1 2 0,1 4 479,-5-4 0,0 7-281,0 2 0,0 7 1,0 7-237,0 0 1,0 5-1,0-1 1,2-2-170,2-5 0,0 2 0,5-4 0,2 2-612,1-2 1,3 2 0,-1-6 165,0-2 0,0-1 0,0-2 100,0 0 0,0-2 1,-1-2-1,-2-4 91,-2 0 0,-1-5 0,3 4 1,-3-4 60,-2-1 1,3 0-1,-4 0 351,-2 0 1,4 0 214,-3 0 1,3 1-46,-3 4 1,-1 2-115,7 7 0,-7 7 1,3 2-66,0 4 1,-4 1 0,3 0-390,-4 0 0,-1 0 1,0 0-187,0 0 1,0-4 26,0-1 0,-6-1 71,-3 1 1,-4-2 245,-1-7 80,6 0 1,2-2-72,6-3 0,6-1 1,4-3-1,2 2 82,2 1 1,0 5-1,2-6 1,1 3 64,2-1 1,5-4-1,-4 4 1,0 0-36,1-1 1,2 0 0,-2-5-1,-1 1 45,0-1 0,-1 3 0,-5-1 0,-1-2-54,-4-2 0,2 4 0,-6 0-59,-2-2 0,-1 3 0,-4 0 13,-3 2 1,-2 1-1,-8 5 1,1 2 111,0 2 1,0 4 0,2 6 159,2 0-270,-2 0 1,5 1 0,-2-1-1,4 0 54,4 0 1,1 2-1,0 1-225,0 2 1,6-1-1,5-5 1,5-4-128,2-4 1,3-3 0,-4-2-1,3 0-23,2 0 0,-4-2 0,2-1 0,-1-3 132,0-2 1,1-2 0,-3-5 0,2-2 86,-2-2 1,-1 0 0,-2 3-1,0-1 172,0-2 0,-6-4 1,-2 2-1,-1 1 11,0-1 0,0-4 0,-5 3 0,0-1 61,0-1 0,-2 7 1,-1-2-1,-3 5 14,-2 5 1,3 3-1,-4 6-141,-2 0 1,-2 1-1,-1 5 1,1 7-55,4 4 0,-3 13 1,4 0-1,-2 3-63,1 1 1,4 7-1,-3 0 1,2 4 5,3 1 1,1-1 0,2-1 0,0 1-42,0 1 1,5-7-1,1 5 1,2-6-199,3-4 1,0 4-1,0-5 1,-3-3 24,-2-5 1,4 0 0,-6-6 0,-1-2 94,-1-2 1,3 0-36,-1-1 0,1-8 1,-3-4 205,2-6 1,-2-7-1,3 0 1,-4-4-71,-1-4 1,0-1 0,0 1-1,0-5-31,0-2 0,0-3 0,-1 1 1,-2 0-1,-2 0 0,-5-2 0,4-1 0,-2-2 200,-3 1 0,5 7 0,0 3 0,1 0 339,0 0 1,-4 10 0,4-2 305,2 1 1,-3 1-572,1-3 0,2 6 0,6 0 0,3-1-74,2 2 1,2 1-1,4 3 1,0-2-415,0-2 0,0 5 1,0-3-1,0 1 151,0 0 0,1-4 0,-1 4 0,-2 1 150,-2-3 0,2 4 1,-2-5-2,2 2 0,1 0 0,-2 3 64,-2-2 0,-4 2 0,3 8 179,-2 4 0,3 4 0,-4 1 0,-2 1 40,-1 4 0,-1-3 0,2 3-342,2-4 1,6-2-1,-2-4-142,4-4 1,-4-3-1,1-2 1,1 0-25,1 0 0,2-2 0,1-3 0,-3-4-11,-2-4 0,2 1 1,-4 1-1,1 1 249,1-1 0,-7-1 0,3-2 0,-1 0 397,0 0 0,-1-1 55,-4 1 1,5 0 303,0 0-601,-1 6 1,1 4 0,0 8 0,-2 6 82,-2 2 0,4 4 0,1 0-186,2-2 1,-3 3 0,4-8-1,2 2-133,2-1 1,1-2-1,0-5 1,2 1-348,3 0 1,-4-3-1,4-2 1,-3-3 137,-2 0 0,0-7 0,0 3 0,-1-2 182,-4 1 1,4 0 0,-6-5 0,1-1 103,-3 1 1,1-4-1,-1-3 1,-2 1 63,-1-1 1,-2 1 0,0 3-1,0-4 122,0-1 1,-5 5 0,0-3 0,1 3 16,-3 2 1,6-2 0,-6 9 0,3-1 50,-1 0 0,-1 5-104,1 0 1,-1 8-1,-5 6 1,3 4-62,2 5 1,1 3 0,5 6 0,0-1-137,0-4 0,0 4 0,2-4 0,1 2-217,1-1 0,11 1 0,-3-6 1,2-2-153,3-1 0,1-4 1,-4-1-1,0-3-542,0-2 0,0 4-1259,0-6 2212,0 1 0,-6 1 0,-2 2 0</inkml:trace>
  <inkml:trace contextRef="#ctx0" brushRef="#br0" timeOffset="39421">18625 5220 6594,'10'0'1153,"-1"0"0,2 0-642,2 0 1,6 0-500,-1 0 0,1 0 0,-3 0 0,1 0 65,2 0 1,0 0-1,-5 0 1,0 0 3,0 0 0,-4 4 1,-3 3-1,0 1-187,-4 3 1,-2 1 0,-1 2-56,0 0 1,-6 5-1,-3 0 1,-4-3-149,-1-5 0,0 1 1,0-2-1,0 1-161,0-2 1,4 2 0,1-6 0,-1-1 469,2 3 0,-4-6 0,4 12 0,-6-5 0</inkml:trace>
  <inkml:trace contextRef="#ctx0" brushRef="#br0" timeOffset="39594">18697 5615 7570,'0'8'1883,"0"4"-837,0-10-1445,0 4-612,6-6-248,2 0 0,-2 0 1259,-6 0 0,-6 0 0,-8 0 0</inkml:trace>
  <inkml:trace contextRef="#ctx0" brushRef="#br0" timeOffset="40372">19049 5149 9698,'14'0'690,"0"0"1,0 2-1,0 1-314,0 2 1,-1 7 0,-2 1-1,-2 4-145,2 0 1,0 5-1,0 3 1,-3 5-295,-2 3 0,-1 0 1,-5-3-1,0 1-361,0 2 0,-2 0 0,-1-3 1,-3 1-165,-2 2 0,-1 0 1,-7-6-1,-1-2-139,-2-2 0,-4-4 1,2 3-1,1-3 727,-1-7 0,3 2 0,-3-6 0,-1 6 0</inkml:trace>
  <inkml:trace contextRef="#ctx0" brushRef="#br0" timeOffset="44407">13659 3625 7623,'-4'-9'-344,"-1"-1"212,0 1 0,5 0 275,0-1 1,0 1-54,0-5 0,0 4 38,0 1 1,0 4-378,0-4-200,0 6 1,0-5 135,0 3 1,-6 3 489,-3-2 0,1 2 140,-2 2 407,7 0 0,-8-1-15,6-4 1,1 2-242,4-7 0,0 6-213,0-6 0,-6 7 0,-2 0-126,0 6 0,-5 3 0,4 5 0,-4-1-127,-1 1 0,-5 1 1,1 2-1,0 1 65,3-1 0,2-5 0,2-1 0,2-2-83,-2-3 0,3 4-727,-1-3 656,5 1 0,4-10 1,10-1-1,2 0 44,2-1 0,1-3 0,-1 0 0,0-1 54,0 2 0,0-4 1,0 5-1,0-1 39,0 0 0,0 4 1,1-3-1,-1 0 3,0 0 1,0 4-1,0-4 43,0 1 1,-4-2 0,-1 3 59,2-2 1,1-1 78,3-6-49,-1 8 1,-5 0-87,0 7 0,-5 2 0,0 3-91,-2 4 0,-2 4 0,0 1 1,0 0-21,0 0 1,5 5 0,-1 0 0,1-2-57,1-2 1,-4 4 0,3 0 0,-2-2-10,1-1 0,-2-2 0,3 0-32,-4 0 1,-1-4-103,0-1 1,0-4-214,0 4 320,0-6-42,0 4 205,-6-7 1,-2 0-53,-6 0 0,5 0 0,-1 0 32,-1 0 1,-1-2 0,-2-1-25,-1-2 0,1-4 1,2 3 15,2-2 1,-2 5 0,2-4-1,-2 1 1,-2 4-1,0-4-110,0 0 1,-1 4 0,1-2-95,0 2 1,5 2 73,-1 0 1,6 0-11,-6 0 39,7 0 1,-5 0-39,4 0 0,0 0-227,-5 0 142,6 0 1,-3-1 161,6-4 1,6 2 0,3-5 0,2 0-8,-1 0 1,4-1 0,-2-5 0,6 0-32,-1-1 1,0-3 0,0-1 0,2 2-18,-2 1 1,-1-1 0,-2-1 0,0 4 80,0 2 1,-4-2 0,-2 7 276,-2 0 0,-1 5-52,-5 2 0,-7 6 0,-2 8 0,-4 0-81,-1 1 1,2 0 0,1 2 0,1 2 0,1-1-78,1-3 1,-3 4 0,6 0-185,2-2 0,-3-6-119,1-2 0,2-5 0,8 0-16,4-2 0,4-4 0,1-2 121,0-6 1,0-1 0,0 0-1,0 2 17,1-2 1,-6 0-1,0 0 577,2 2-254,2 5 1,-5 0-1,-2 8-41,0 6 1,-4 2-1,3 2 1,-4 1-79,-1-1 0,5 0 0,0 0-181,-2 0 1,3-5-562,-1 1 458,-1-1 211,-4-1 1,0-3-47,0-10 0,0 2 0,0-6-19,0-2 0,0-2-18,0-1 1,-1 6 129,-4 3 1,-3 10 0,-6 4 116,0 4 1,0-4 0,0 1-32,0 1 0,4-3-486,1 1 28,6-6 1,-2 3 211,10-6 1,-2-4-1,5-3 77,-2 0 0,0 3-212,-1 0-94,-3 2 0,4 4 1,-6 2-571,0 6 899,0-4 0,6 7 0,2-5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9:47.165"/>
    </inkml:context>
    <inkml:brush xml:id="br0">
      <inkml:brushProperty name="width" value="0.04286" units="cm"/>
      <inkml:brushProperty name="height" value="0.04286" units="cm"/>
      <inkml:brushProperty name="color" value="#004F8B"/>
    </inkml:brush>
  </inkml:definitions>
  <inkml:trace contextRef="#ctx0" brushRef="#br0">495 868 8240,'0'0'0</inkml:trace>
  <inkml:trace contextRef="#ctx0" brushRef="#br0" timeOffset="312">495 868 8240,'0'-8'-508,"0"-4"1,1 10 811,4-2-208,-3 2 0,5 2 0,-3-2 0,2-1-18,2-1 1,-5-3 0,3 4 0,0-2 1,2-4-63,6 4 0,-4-6 52,-1 2 1,-6-4-6,2-1 0,-3 0 1,-2 0-8,0 0 0,0 5-153,0-1 0,-7 2 69,-2-1 0,1 3 0,-1 6-32,-2 0 0,4 1-275,3 4 1,2-2-43,2 6-54,0-5 1,2 7-38,2-7 467,-2 1 0,10 1 0,-4 2 0</inkml:trace>
  <inkml:trace contextRef="#ctx0" brushRef="#br0" timeOffset="2492">481 826 6852,'14'0'1050,"0"0"-588,0 0 0,-5-6 1,1-4-338,1-2 1,1-2 0,1-1-1,-2 3-207,-2 2 1,-4-2 0,3 3-70,-2-4 1,-1 4 0,-5-1 30,0-1 1,-2 3 136,-2-1 1,-3 4 0,-4-3 0,2 2-5,-2 3 1,-2 1-1,-1 2 1,0 4-111,0 5 1,1-4 0,2 9 0,2-2 60,-2 1 1,0 1-1,0 0 1,3 0-12,2 0 1,-3-4 0,4-1-1,0 1 18,-1-3 0,4 6 147,-2-4 1,4-2-48,4-3 1,0-2 0,5-2 122,2 0 0,-3-2-315,1-2 0,1-3 68,4-2 1,-6 1 0,-2 5 53,0-2 0,-4-1 0,4 3 17,0-2 0,-3-1-4,7 1 1,-6 4 30,6-4-39,-7 3 0,5 2 0,-5-1 34,2-4-28,-1 3 1,-2-8 0,1 3 25,2-1 0,1 5-32,-1-1 57,-4 2 81,6 2-43,-7 0-169,0 0-49,6 0 1,-3 2 90,6 2 368,-5-2-176,2 4 1,-6-4-188,0 2 0,0 4 0,0 6 0,1 0-35,4 1 1,-3 5 0,2 3-1,-2 6 28,-2 4 0,-2-2 0,-1 7 0,-3 1 69,-2 2 0,-6-1 0,-5 0 0,0-3 118,-1 2 0,0 1 0,-6-1 0,3-3 100,-2-2 0,-3-1 0,-4-5 0,-1-1-189,2-3 0,-5 1 1,0-6-1,0-4-17,3-4 0,-2 0 0,2-6 0,4-2-53,4-1 0,-8-15 0,3-3 0</inkml:trace>
  <inkml:trace contextRef="#ctx0" brushRef="#br0" timeOffset="3333">14 1009 8240,'24'-23'41,"-1"-1"1,1 7-13,4-2 0,0 4 0,0 0 0,0 3 1,1 1-1,-3 2-254,-2-2 0,2 0 1,-2 1-1,3 4 37,1 0 1,-5-1-1,1-2 1,-1 3-14,-1-1 1,0 1 0,-4-5-1,0 3 146,0 2 1,0-5 0,0 2 0,-3-4 71,3-1 1,-1 0-1,-3 1-26,0 4 1,-4-4 166,-1 4 174,-6 3-224,3-1 260,-6 7 0,0-1-67,0-4 1,2 4-129,3-4 1,-2 5-1,5 5-22,-2 4 1,5 4 0,-3 1 0,0 0 5,-4 0 1,2 0 0,-1 0 0,-2 0 111,-1 0 0,-2-4 91,0-1-359,0-6 0,0 2 0,0-10 1,0-4-154,0-4 1,0-1 0,0 0 0,0 0 71,0 0 1,0 0 0,0 0 149,0 0 0,5-1 1,-1 1-1,1 2-65,1 2 1,-3-1-1,7 7 68,1 1 1,1-4 0,2 3 0,1 0-51,-1 3 1,0-1 0,0-1 1,0-2 1,0 1 0,0 4 14,0 0 0,0 0 119,1 0 0,-3-2-90,-2-2 1,0 0 0,-5-5-143,-2-2 0,-1 3 11,-2-1 0,-2 4 0,-2-3 37,-6 2 1,2 1 0,-1 5-16,-2 0 0,3 6 0,0 4 1,2 2 78,3 3 0,1-1 1,2 0-1,0 0 72,0 0 1,2 5 0,3 0 0,4-2-62,4-1 0,1-7 1,1-1-1,3 0-94,0-1 0,1-3 0,-3 0 0,1-2-342,2-2 0,0 0 0,-5-2-251,0-2 0,0-4 270,0-6 0,-4 1 1,-3 2-1,1 2-183,0-2 0,-3-2 611,4-1 328,1 0-199,-2 6-425,-2 2 0,-6 7 235,0 4 0,0-3 0,0 4 0</inkml:trace>
  <inkml:trace contextRef="#ctx0" brushRef="#br0" timeOffset="4091">1510 502 7881,'0'-8'-603,"0"-4"0,0 3 864,0-4 1,-2 4-1,-1-1-162,-2-1 0,-4-1 1,3-1-1,-1 2 133,1 2 0,-5 6 0,2-2 0,-4 3-152,-1 2 0,0 2 1,0 3-1,0 2-80,0 1 0,0 10 1,1-4-1,2 1-28,2 1 0,4 0 1,-3 1-1,2 2 94,3-2 0,1-1 0,2-2 77,0 0 0,2-2-132,2-2 0,4-4 0,6-6 1,0 0 0,-4-5 1,-1 1-1,1-1 8,-2-1 0,2 3 0,-5-7-261,-2-1 1,4-1 0,-3-2 198,-1-1 0,-1 1 448,-2 0-153,0 0-204,0 6 0,5 8 0,1 10 0,2 2-3,3 2 1,0 0 0,0-1 0,-2-2-72,2-2 0,2-4 0,1 3 0,0-2 4,0-3 1,0-1 0,0-4 0,0-1 21,0-2 1,1-10 0,-1 1 0,-2-2-27,-2 0 0,1-2 0,-7-1 0,1 0 15,1-1 1,-4 4 0,3-5 0,-4 3 30,-1-1 1,0-6-1,0 3 1,-1-2-2,-4 1 0,-1 1 1,-5-3-1,3 3-39,1 1 1,3-4 0,4 2 0,0-2-89,0 1 0,0-1 0,0 6-74,0 2 213,0 8 1,0 9 0,0 11 0,0 6-40,0 6 0,1 10 0,2 5 0,4 0 201,1-6 1,1 6 0,5-11-1,0-1-150,0-1 0,0-6 0,1 3 0,-1-1-190,0-4 0,-5-1 0,1-4-448,1-2 1,1 0 0,2-5-714,0-2 1307,-6-1 0,5-8 0,-5-2 0</inkml:trace>
  <inkml:trace contextRef="#ctx0" brushRef="#br0" timeOffset="4288">1779 135 7850,'-16'13'0,"-1"-2"12,-2-2 1,0-5 0,5 0 0,0-2 677,0-2-462,6 0 0,3 0 1,12-2-1,5-2 52,6-6 0,7-2 0,-2-3 0,2 3-791,-1 2 0,7 0 1,-3 3-1,2 1 8,0 0 1,-7-4 0,-1 6 502,-1 0 0,4 3 0,-3 1 0</inkml:trace>
  <inkml:trace contextRef="#ctx0" brushRef="#br0" timeOffset="4728">903 1349 7905,'0'34'0,"2"6"-72,2 5 1,-1 7 0,7 7-100,1 3 0,-3 5 0,1-1 0,2 1 0,0-1-41,-2-5 1,-2-9-1,-6-5 1,2-5 211,2-4 0,6-3 0,-3-7 0</inkml:trace>
  <inkml:trace contextRef="#ctx0" brushRef="#br0" timeOffset="5358">918 1503 7629,'-14'-14'-491,"5"0"0,1 0 703,1 0 0,3-5 0,4 0 0,0 0-27,0-1 0,1 4 0,4-4 0,4 1 15,4 0 0,1 0 0,2 7 1,3 2-25,4 6 1,-1 2 0,0 2-1,0 2-209,0 2 1,-5 6 0,2 7-1,-3 2-201,-2-2 1,-6 4-1,-4-1 1,-2 0 111,-2 1 1,0-1 0,-2-3-1,-2 2-83,-6-2 0,-2-1 0,-2-2 0,-1 0 110,1 0 1,0-6 0,0-3 0,0-3 42,0-2 1,0-2 0,1-3-9,4-4 1,3-4 0,6-2 0,0-3 259,0 0 1,1-3 0,4 4-1,4-2-183,4 2 0,1 3 0,0 3 0,0 1-167,0-1 0,2 5 1,1 0 198,2 0 1,0 4-1,-5-3 1,0 4-35,0 1 1,0 4 0,0 3 0,0-1 228,1 0 1,-1 5 0,0-3 0,0 2 64,0-1 0,0-6 0,0 3-286,0 1 1,0-6 0,1 4 78,-1-4 0,-5-5 0,-1-3-256,-2 0 0,4-3 0,-6-4 126,-1 0 0,-3 0 0,-3 0 1,-3 0 87,-2 0 1,-1 4-1,-5 2 1,0 0-98,-1 1 1,6 3-1,0 0 1,-2 2-137,-2 2 0,-1 2 1,1 2-83,4 6 0,-2 2 1,6 3-186,2-1 0,2 0 62,1 0 0,6-2 378,3-2 0,4 2 0,1-10 0,0 4 0</inkml:trace>
  <inkml:trace contextRef="#ctx0" brushRef="#br0" timeOffset="6116">1425 1250 7732,'8'-6'452,"-3"-3"0,2 4-184,3 5 1,-2 6-1,0 10 1,-1 1-112,1 2 1,2 4-1,2-4 1,-1-2-450,-1-1 1,-3-2 0,4-1 196,-1-4 1,-1-3-51,5-6 0,-1-6 1,-2-3-1,-3-5 145,-2-5 0,-1 2 0,-5-5 0,0 0 21,0 0 0,0 4 1,0 0-1,0 2 118,0 2 1,0 0-9,0 0-121,0 6 1,0 8 0,0 9 0,1 4 23,4 1 0,-3-5 0,4 1-103,0 1 1,0 1-1,5 1 78,-1-4 0,-1 2 5,5-6 0,-4 0 1,-1-5-53,2 0 0,-3 0-29,1 0 1,-1-7 28,2-2 1,0-4-3,-5-1 1,1 6 206,-1 4 1,3 2 0,6 4-130,0 2 0,-4 0 1,-1 5-1,2 0-145,2-1 0,1 3 0,0-5-29,0 2 1,-5-5 0,1 2 22,1-3 1,1-4-1,1-3 1,-2-4-131,-2-4 1,-4-1-1,4-1 1,1-3 12,-2 0 0,-1-6 0,-4 4 0,2-2 162,-2-3 1,0 1 0,1-3 0,0-2 69,-1-1 1,-1 0 0,-4 0 0,-1-1-65,-1-2 1,-7-5 0,1 4 0,-2-1 115,-2 1 0,1 3 1,2 5 200,2 3 1,1 6 0,-3-1 0,1 7 368,-1 7 1,7 4-520,4 4 0,1 12 0,10 12 1,3 8-53,4 5 1,0 6 0,-3 2 0,0 1-61,4 3 0,-3 1 1,3-3-1,-5-5-60,-5-7 1,4-6-1,-6-8 1,3-3-280,-1-2 0,-6-1 0,4-6-591,-1-4 506,-4-3 431,-2-24 0,-15 0 0,-7-16 0</inkml:trace>
  <inkml:trace contextRef="#ctx0" brushRef="#br0" timeOffset="6268">1992 1052 7905,'-22'-14'0,"3"1"0,3 4-21,2 4 1,5-1 230,-1 1 0,2-1-162,-1 1 1,9-1 0,9-5 0,4 1-7,1-1 1,6 3 0,2-1-1,2-2 27,-1-1 1,-1 2 0,2 2 0,-4 2-555,1 3 1,-6-3 0,4 1-1011,-3 2 1495,-2 1 0,0 8 0,0 2 0</inkml:trace>
  <inkml:trace contextRef="#ctx0" brushRef="#br0" timeOffset="6433">1512 1108 7701,'-6'8'-311,"-2"-2"1,6-6 310,7 0 0,12-6 0,5-2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9:26.135"/>
    </inkml:context>
    <inkml:brush xml:id="br0">
      <inkml:brushProperty name="width" value="0.05714" units="cm"/>
      <inkml:brushProperty name="height" value="0.05714" units="cm"/>
      <inkml:brushProperty name="color" value="#004F8B"/>
    </inkml:brush>
  </inkml:definitions>
  <inkml:trace contextRef="#ctx0" brushRef="#br0">226 1031 12729,'5'-10'0,"-1"1"386,0-2 1,3 5 0,3 3 0,2 7 0,2 11 0,1 8 0,-1 7 0,0 4-315,0 2 1,0 0 0,0 2 21,0-5 1,-4-5 0,-3-3 0,1-3-49,0-1 0,-3-7 0,4-6 256,2-2 0,0-3 0,0-9 0,0-10-178,5-11 1,3-9 0,7-11 0,1-6-46,3-7 1,3-9 0,-2-7 0,2-1-332,-2 0 0,4-3 0,-4 6 0,-3 7-714,-3 9 0,-3-2 0,2 7 506,-5 0 1,1 6 0,1 0 0,-1 3 0,0 1-599,-2 1 0,-1 4 996,2 1 0,-4-1 1,6-4-1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8:32.298"/>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0 367,'44'-15,"-9"2,10 13,5-6,26-4,-14 1,-1-5,-12 8,17-9,-2 4,11-3,-1 0,6 0,0 5,5-1,1 1,3-5,1 4,8 1,-2 6,-45 0,2 1,-1 1,1-1,-2 0,1-1,-2 2,0-1,49-7,-3 1,-45 3,1 0,-1-1,-1 0,48-3,-48 5,1 1,0 1,1 0,1 0,1 2,2 0,1 0,-3 0,0 0,0 0,0 0,-3 0,0 0,1 0,0 0,0 0,1 0,-1 0,-1 0,48 0,-5 0,-2 0,3 0,0 0,-5 0,5 5,-1-1,3 3,2-3,0-2,0 3,0-4,-1-1,-45 0,-1 0,2 0,1 0,2 0,2 0,-1 0,1 0,-2 0,-1 0,-4 0,-2 0,44 0,-16-1,12-4,-2 3,-35 0,2 0,-1-2,0 0,2-1,1 0,0-1,0 0,2-1,0 0,-4 2,0 0,1 0,1 1,-4 2,0 1,4-2,-1 1,-2 1,0-1,3 0,-1-1,-1 3,0-1,44-4,-49 4,0 0,39 1,7 0,-2 0,3 0,2 0,-5-4,0-1,-6 0,1 5,-2 0,-3 0,1 0,0 0,1 0,3 0,-1 5,6 0,2-1,-45-4,1 0,-2 3,1-1,1 0,-1 1,42 2,-9-5,-1 0,-7 0,7 0,1 0,3 0,7 0,-8 4,-1 1,-7 6,-7-2,-4-1,4 2,-23-7,9 1,-18 3,17-3,-13 1,13-5,2 5,17 0,-3-1,4-4,-10 0,9 0,-3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8:29.156"/>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0 452,'51'-29,"-6"6,-3-1,-4 7,14-2,-10 2,19-2,-15 7,19-7,-19 11,15-6,-3 4,13 1,5-3,4 2,10 2,4-1,-2 1,2-1,5-4,-48 9,-1 0,42-4,-7 1,-5 2,15-1,-34 1,1 0,0-1,0 0,-3 1,-1 2,-5-1,-2 0,35-2,-20 4,1-3,27 4,-40-2,0 1,3 1,1 1,-1-1,0 2,-2-1,-2 0,32 0,-34 0,2 0,44 0,-39 0,1 0,-2-2,-1-1,-2 1,1-1,0 0,1 1,-2 2,0 0,1 0,0 0,-1 0,0 0,2 0,-1 0,-1 0,0 0,2 0,0 0,0 0,1 0,-1 0,1 0,-1 0,0 0,-2 0,-1 0,-1 0,0 0,-2 0,0 0,49 0,-1-1,1-4,-47 4,1 1,1-3,0 1,2 0,0 1,0-2,1 1,-1 1,1 0,-1-1,0 0,0 1,0 0,-2 1,0 0,1 0,0 0,-4 0,1 0,2 0,0 0,-2 0,0 0,3 0,0 0,-1 0,0 0,1 0,1 0,1 1,-1-2,-2-1,0 0,0-1,0 1,-3-1,0 1,1 2,0 0,-1 0,0-1,47-3,0 0,-18-1,9 5,0 0,-4 0,14 0,-7 0,-10 0,-16 0,1 0,16 0,2 0,-5 0,19 0,-1 0,0 0,-12 2,-16 1,12 1,-13 3,11-4,-8 2,16 4,7-4,-43-4,-2 1,33 1,7 0,-13 2,-7-2,7-2,12-1,-39 0,1 0,7 0,1 0,-6 0,-2 0,40 0,-11 0,11 0,-34 0,3 0,0 0,-1 0,3 0,-1 0,-1 0,-1 0,-3 0,1 0,0 0,0 0,2 0,0 0,-2 0,0 0,0 0,-1 0,-5 0,-1 0,40 0,-5 0,1 2,-30 0,1 1,-2-2,0 1,1 2,1 1,-1 0,1 0,-1 2,1 0,-2-2,1-1,-2 1,0 0,2-3,-1 0,0 3,-1 0,1-3,1 0,1 3,-1 0,-1-1,0 0,-3 0,-1 1,45 6,-16-6,-13-1,-6-4,-18 0,-3 7,-19 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8:26.560"/>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0 114,'51'-22,"3"8,-7 9,10 10,-2-2,11 6,-5-6,5 2,6-3,8-2,4 0,6 0,-2-5,6 0,-2-1,2 1,-4 4,-10-4,3-1,-3 1,4-4,6 4,-4-6,3 2,-4 1,-5-2,-10 7,-7-3,-6 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8:25.103"/>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0 255,'44'-23,"3"-2,4 23,14-3,-2-3,12-1,-17 3,18 1,-3-3,17-1,8 1,-44 3,1 1,1 2,1 0,1 0,1 0,-3 1,-1 0,4 1,0 0,-3 1,-1 0,2 0,-1 1,-5 0,-1 1,41 1,-7-4,-2 0,-31 0,1 0,45 0,-13 0,14 0,0 2,-45 0,2 0,0-1,-1 0,-2 1,0 1,0 0,-1 0,48 2,0-1,0-4,-48 0,1 0,0 0,0 0,2 2,0 1,-2 0,-1-1,3 1,1-1,-4-2,1 0,1 0,-1 0,0 0,0 0,1-1,2 0,4-1,-1-1,-2 3,-2-1,-1-2,-2 1,35 0,3 2,-4 0,-5 0,14 0,0 0,3 0,-15 0,2 0,-8 0,13 0,0 0,-5 0,-8 0,-5-1,-1-2,3-2,2 2,-3-3,5 1,-2 2,0 1,1 2,-4 0,1 0,3 0,-1 0,2 0,12 0,-12 0,12 0,-12 0,-6 0,-1 0,1-1,-1-4,-21 3,3 1,1-3,0 0,0 1,-1 0,46-2,-28 5,1-2,-1-2,1 2,-1-3,1 4,-1 1,1-5,1 0,2 2,1 2,0 1,-3 0,2-2,1-2,2 2,-2-3,4 2,-1-2,4 4,-7-4,0 2,2-2,-5 4,4-4,-4 3,-2 2,1-1,-1-2,1-2,-1 2,1 1,0 2,-1 0,1 0,-1-4,1-1,-1 2,1 1,6 2,6 0,6 0,7 0,-13 0,6 0,-4 0,-19 0,1 0,23 5,-39-3,1 1,5-1,1 0,3-1,0-2,-3 1,-2 0,-3 0,-2 0,48 0,-18-1,18-4,-3 3,-38 0,1 0,-1 1,0 0,1 1,0 0,-1 0,0 0,3 1,0-2,-3-1,0 0,1-1,0 1,-1-1,0 1,1 2,-1 0,0 0,-1 0,2 0,-1 0,0 0,-1 0,-1 0,1 0,-1 0,1 0,-1 0,0 0,1 0,-1 0,1 0,-1 0,1 1,-1 0,1 1,-1 0,0-1,1 0,-1 1,1 1,-1-2,-1 1,-1 0,0 0,2-1,0 0,-2 1,0 1,1-2,0 1,-1 0,0 1,-2-3,-1 1,43 4,0-4,-9-1,3 0,-8 0,-3 0,-2 0,-3 0,-1 0,-6-1,1-4,-25 4,11-6,-35 1,-3 4,-15-4</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8:23.026"/>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0 255,'71'0,"7"-7,7-2,6-4,-3 4,-4 0,-4 5,0 0,8-3,-3 3,7-3,-2 3,5 1,-1-7,3 1,2-5,-49 7,1 0,0-1,1 1,0 1,1 0,1 1,0 0,2 0,0 0,-2 2,0 1,-1-1,0 0,2 0,-1 1,-2 1,1-1,-2-3,1 0,2 3,0 1,45-4,-3 4,-7 1,-4 0,-5 0,3 0,-3 0,-2 0,2 0,-1 0,1 0,3 0,-3 0,1-5,-1 0,2 1,-7 4,2 0,-2 0,-1 0,6 0,-7 0,3 0,0 0,0 0,0 0,0 0,-4 0,3 0,-1-5,1 0,-3 1,3 4,2 0,-1 0,0 0,0 0,7-5,6 0,7 1,-2 4,3 0,2 0,-2 0,-3 0,2 4,-7 1,5 0,-4-5,5 4,-1 1,2 0,-2-5,2 4,-7 1,2 0,-2-5,-2 0,2 0,3 0,2 0,2 0,-2 0,2 0,-7 0,1 5,-6-1,2 1,4-5,-6 5,1-1,0 1,-5-5,-2 0,2 0,-6 0,1 0,-7 0,-3 0,1 0,5 0,-5 0,-1 0,-17 0,24 0,-19 0,24 0,-32 0,-6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18:03.140"/>
    </inkml:context>
    <inkml:brush xml:id="br0">
      <inkml:brushProperty name="width" value="0.3" units="cm"/>
      <inkml:brushProperty name="height" value="0.6" units="cm"/>
      <inkml:brushProperty name="color" value="#A2D762"/>
      <inkml:brushProperty name="tip" value="rectangle"/>
      <inkml:brushProperty name="rasterOp" value="maskPen"/>
    </inkml:brush>
  </inkml:definitions>
  <inkml:trace contextRef="#ctx0" brushRef="#br0">466 319,'-57'-52,"1"0,12 8,-3 7,9 2,-17-7,26 14,8 7,15 13,-13 15,2 8,-11 7,1-1,18-7,-4 0,32 0,12 5,26 0,-9-5,9-5,-2 1,20 4,-19-5,15 1,-18-3,18 3,-21 1,11-6,-6 5,16 0,-13 1,7-2,0 4,10-4,3-1,7 1,-5-5,0 0,-2-2,2-2,3 0,-3 0,3 0,2 0,4 0,1 0,4 0,-5 0,-1 0,-8 0,-3 1,-7 4,-8 1,-1 4,-31-4,13 0,-52 2,6 6</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21:12.607"/>
    </inkml:context>
    <inkml:brush xml:id="br0">
      <inkml:brushProperty name="width" value="0.04286" units="cm"/>
      <inkml:brushProperty name="height" value="0.04286" units="cm"/>
      <inkml:brushProperty name="color" value="#004F8B"/>
    </inkml:brush>
  </inkml:definitions>
  <inkml:trace contextRef="#ctx0" brushRef="#br0">290 114 6634,'2'8'291,"1"-2"-194,1 0 0,3 2-82,-3 6 1,-2 0 0,3 2-1,-5 3-41,-5 4 1,-3 4 0,-6 1 0,0 2 3,0 3 1,0-3 0,0 4 0,-1-1-37,1 0 1,0-2-1,2-6 1,1-3 109,1-1 1,6 1-1,-4-7 1,1-2 19,4-1 0,2 1 180,1 1-221,0-6 0,6-3 1,3-10-36,4-4 1,1-9 0,0-1 0,0 1-28,0-3 1,-1 4-1,-2-6 1,-3-1 15,-2 2 1,5-3 0,-3 5 0,0-1-9,-4 1 1,3-5-1,-1 3 1,0-2 19,1 1 1,2 1-1,-3-3 1,2 1 4,3-1 0,-3 3 0,1 0 0,1 0-3,-2 0 1,4 5 0,-4-2 0,0 4-15,-4 0 1,3 6-30,-3 0 0,0 7 35,-9 2 0,-3 6 1,-6 8-1,1 1-36,4-1 1,-4 4-1,2 3 1,-4 1-32,-4 3 1,0 0 0,5 0 0,0-1-60,0 1 0,0 0 1,0 0-1,-1-3-92,1-2 227,0-1 0,0 1 0,0 2 0</inkml:trace>
  <inkml:trace contextRef="#ctx0" brushRef="#br0" timeOffset="934">390 71 8167,'8'-6'-175,"-2"3"-546,-6-6 898,0 5-469,0-8 157,-6 10 1,-1-2 163,-2 8 1,-2 0 0,5 5-1,-1 2 24,1 1 1,-5 3 0,2 0 0,-4 4-31,-1 5 0,-2 2 1,-1 2-1,-2 1 15,2-1 0,-5 0 1,0 0-1,-1 2-4,-1 3 0,7-8 0,-3 3 0,2-1 14,4 0 1,-3-4 0,8-1 0,-4-1-12,-1-4 1,4-2-40,1 0-25,6-8 0,3-2 0,9-8 0,2-3-21,-1-2 0,7-6 1,-3-5-1,2 0-140,-1-1 0,0-1 0,-1-4 0,0 3 136,0 2 1,5-5-1,0 3 1,-2-2 61,-2 1 0,4-1 0,0-4 0,-2 0 24,-1 0 1,0-1 0,1 3 0,2 1-12,-2 1 1,-1 5-1,-2-3 1,-2 2-61,-2 3 0,2 6 0,-2 1 7,2-1-93,-4 5 74,5 0 0,-12 7 0,2 4 49,-6 5 0,-5 2 0,-6 2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26:27.889"/>
    </inkml:context>
    <inkml:brush xml:id="br0">
      <inkml:brushProperty name="width" value="0.29948" units="cm"/>
      <inkml:brushProperty name="height" value="0.59896" units="cm"/>
      <inkml:brushProperty name="color" value="#A2D762"/>
      <inkml:brushProperty name="tip" value="rectangle"/>
      <inkml:brushProperty name="rasterOp" value="maskPen"/>
    </inkml:brush>
  </inkml:definitions>
  <inkml:trace contextRef="#ctx0" brushRef="#br0">1 339,'63'-11,"1"4,1 14,6 7,-10-3,7 1,0-2,15 4,-6-7,-4-3,-4-1,-4-3,4 0,3 0,4 0,-1 0,5 0,-2 0,2 0,2-7,2-3,1 1,0 0,9-6,2 6,1-3,-6-4,6 4,2 0,-1 1,-6-1,7 5,-14-5,-1 0,-4 0,0 8,-9-3,-3 4,-2 3,0 0,2 0,2 0,-1 0,6 0,3 0,4 0,3 0,-8 0,1 0,-1 0,-1 0,6 0,-4 0,1 0,-1 0,2 0,-7 0,0 0,0 0,4 0,-4 0,0 0,0 0,-2-2,-8-3,1-2,-1 3,1 1,-1 3,1 0,-1 0,8 0,-1 0,-2 0,-2 0,0 0,2 0,3 0,-3 0,5 0,0 0,0-2,0-5,4 4,-4-6,3 2,4 0,-5-7,0 7,0 0,1-3,-4 6,8-8,0 2,3 1,-6 2,1 2,14-9,-8 9,-1-2,1 5,-20 2,6 0,-6 0,-3 0,3 0,1 0,4 0,1 0,1 0,-8 0,3 0,5 0,-6 0,6 0,-5 0,11-7,3 0,0 2,5 3,0 2,-10-3,-7-4,3 5,13-5,1 5,-34 1,-1 2,35-1,-10 0,-4 0,-8 0,3 0,5 0,-6 0,8 0,-2 0,-1 0,1 0,-7 0,-1 0,1 0,6 0,3 0,0 0,0 0,4 0,-6 0,-3 0,-2 0,2 0,5 0,5 0,4 0,-4 0,9 2,-37 0,1 1,41 4,-10 0,-19-7,1 0,-1 0,15 7,2 0,0-2,2-3,-2-2,0 0,-2 0,16 0,-42 0,2 0,0 0,0 0,45 0,-15 7,-13 0,-24 0,-7 3,-28 1,-3 11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8:55:22.205"/>
    </inkml:context>
    <inkml:brush xml:id="br0">
      <inkml:brushProperty name="width" value="0.04286" units="cm"/>
      <inkml:brushProperty name="height" value="0.04286" units="cm"/>
      <inkml:brushProperty name="color" value="#004F8B"/>
    </inkml:brush>
  </inkml:definitions>
  <inkml:trace contextRef="#ctx0" brushRef="#br0">43 239 7930,'-6'14'334,"2"-5"1,-3 1 0,-1-1-132,0-1 0,5 6 0,-2-2 0,3 6 0,2-1-276,0-1 0,0-1 1,0 3-1,2-1 30,3-5 0,1 2 0,5-6 1,-2 0-263,2-3 1,2-4 0,1-1 0,0 0 74,0 0 1,0-1 0,0-2 0,1-4 12,-1 0 0,-5-1 0,0-3 0,1 1-3,-2-1 1,0 4 0,-5-3 491,1-1 0,1 3 450,-5-1 0,0 7-465,0 2 0,0 2 0,2 7 1,1 2 180,2 2 0,1-4 0,-2 1-490,6 1 0,2 0 1,3-2-226,-1-4 1,0-4 0,0-1-116,0 0 1,-5 0-1,-1-1 57,-1-4 0,-3 2 1,-4-6 273,0-2 1,-6-2-1,-3 0 206,-4 4 1,-1-2-1,0 5 58,0-2 0,0 0 1,-1-1-1,3 2 41,2 1 0,0 3 70,5-6 0,-5 4-298,6-4 1,1 5 0,7 0 21,6 2 0,2 2 1,2 0-1,0 0 63,1 0 1,-1 2 0,0 1 0,-2 3-4,-2 2 0,7 1 1,-3 5-72,2 1 0,-1-6 1,0 0-77,-1 2 0,-2 2 0,-1-1-116,-1-2 0,-7-2-38,1-4 58,-2-2 1,-2 3-1,0-10 111,0-4 0,0 1 0,0-2 0,2-1 3,2-1 1,-1-2 0,7 0 89,1-1 1,-3 3 0,-1 1 0,1 3 8,0 2 0,2 1 0,4 5 260,0 0 0,-5 0 1,1 0-1,1 2-11,1 2 1,-2 4 0,-1 5 0,0-2-189,-1-2 1,5-1 0,-4 3 89,4-2 1,1-1-828,0 2 0,-5 1-787,1-7 963,-7 1 0,3-7 339,-6-2 1,0-4 127,0-6 0,0 0 0,2 1 1,1 2 19,2 2 1,4-1 0,-3-2 0,0 1 35,1 1 0,4 3 0,-3-4 0,1 3 91,0 1 0,1 3 0,4 4-63,0 0 0,0 1 0,0 2 17,0 2 1,-1 6-1,-4-1 1,-2 2-138,-1 2 1,-3 0-1,5 0-305,-2 1 1,-1-1-23,-5 0 0,-6-5 0,-4-1 91,-2-2 0,-3-1 1,1-3 118,0 2 1,5-2 185,-1 3 1,9-5-6,1-5 1,6 3-1,8-4 1,0 1-54,0 1 0,1-6 1,0 4-1,2-2-212,2-3 0,2 0 0,-4 0 1,2 2 94,-2-2 1,3-2-1,-2-1 1,-4 0 66,-3 0 1,-3 0-1,3-2 1,-4-1 168,0-2 1,-3-1 0,-4 1 0,0-3 100,0 0 1,-4 0 0,-3 5 0,1-2 188,0 2 1,-5 1 268,1 2 0,3 6-526,-3 3 1,7 5 0,-2 5 0,4 6-27,1 6 1,0 5 0,0 6-1,0 1-215,0-1 0,0 5 1,0 0-1,1-3 36,4-5 0,-2 1 1,7-4-1,1 2-110,1-1 0,1-5 1,-2 0-1,-2-4-47,2-4 1,0-2 0,0-5 0,-2 2-34,2-2 0,-3-2 0,2-2 55,1-4 0,0 2 0,-2-7 0,-3-1 83,0-1 0,-2-1 1,3 2-1,0 2 92,-4-2 0,-2-2 1,-1-1-1,2 2-21,3 2 1,-4-2 0,4 2 1230,-3-2-719,4-2 1,-3 6-172,6 3 0,-5 10 0,2 4-168,0 4 1,-4 1 0,4 0 0,0-1-204,4-4 1,-3 4 0,3-6 0,1 1-223,1-3 1,-2 1-1,-1-1 1,2-2 4,2-1 0,1-2 0,0 0-19,0 0 1,-5 0 0,1 0 62,1 0 0,-5-7 0,0 0 249,1-1 1,-6-5 0,5 4-2,1-4 1,-6-1 432,4 0 373,-3 0 1,-2 8-457,0 6 0,0 6 1,0 8-1,0 0-201,0 0 1,1 0 0,4 0 49,4 1 1,-1-6-1,1-1-731,2-2 0,2 3 0,1-4 230,0-2 1,0-1 0,-1-4 0,-2-1-532,-2-2 1,-1-5-1,3 0 461,-2-2 0,-5 2 1,2 1 204,0-2 1,-4-2 301,2-1 1,0 2 0,-1 1 1398,1 1-52,1 7 1,-5-2-1033,0 10 0,0-2 0,0 7-259,0 1 1,2 1-146,2 2 1,4-1-1275,6-4 0,0-3 0,1-6-7,-1 0 0,-5 0 602,0 0 0,-4 0 422,5 0 0,-7-1 345,1-4 1,-2-3 180,-2-6 1,0 5 0,2 1 0,1 0 225,1 0 0,1-1-252,-5-5 1,2 1-1,1 2 446,2 2-472,-1 6 0,-2-4-397,2 7-145,-2 0-281,4 0-371,-6 0 1011,0 0 1,0 7 359,0 2 1,-4-1-190,-1 1 1,0 1 207,5 4 0,0-5-504,0 1 0,0-1 1,0 5 10,0 0 1,0-4-1,2-1-60,2 2 1,0-5 0,5-1 0,0-2-108,-1 2 1,5-3-1,-4 2 1,4-2-54,1-2 0,0-5-11,0 0 0,0-4 0,0 3 61,0-2 1,1 0 0,-1-3 121,0 2 1,0 1 0,0-3-51,0 1 0,0 6 0,0-4-144,0 2 1,-6-1-89,-3 3 0,-3 0 80,-2-5 1,0 4 228,0-4 1,0 0 309,0-6 0,0 6 1362,0 0-1053,0-1 0,0-4-358,0 0 0,0 5-56,0-1 0,1 1 0,2-5-453,2 0 0,0 4 1,-4 2-1,2 0-50,2 1 1,0 2 357,-5-4 0,0 4 193,0-5 0,0 6 22,0-6 0,0 6 390,0-6-488,0 7 1,0-2 0,1 10 11,4 4 1,-3 9 0,2 2 0,-2 2-61,-2 3 0,0 2 0,0 1 0,1 0-112,4 0 0,-3-4 1,4-1-1,-1 1-100,-1-2 1,3 3 0,-4-6 0,2-2-179,-2-1 1,3-2 0,-1 0-30,-2 0 0,3 0 115,-1 0 1,4-4 52,-4-1 0,6-6 0,-2 2-150,4-3 1,1-2 0,0-2 0,0-3-201,0-4 0,5 1 0,0-1 0,-3-2 290,-5-2 0,1 1 0,-4 1 1,0 1 215,-4-1 0,-2-8 0,-2-3 0</inkml:trace>
  <inkml:trace contextRef="#ctx0" brushRef="#br0" timeOffset="262">2131 196 7718,'10'5'334,"-1"0"0,0-1 0,6-4 0,0 0 1,2-1-152,2-4 0,6 2 0,-1-5 0,1 2-42,-1 3 0,1 0 0,-7 0 0,0-2-452,-3 2 1,-1 0 0,1-1-2324,-1 0 2634,0-1 0,-6-1 0,-2-2 0</inkml:trace>
  <inkml:trace contextRef="#ctx0" brushRef="#br0" timeOffset="798">1074 99 7929,'-10'7'347,"1"-2"0,8-3 1,1-2-1,9 0 118,8 0 0,4-5 1,5-1-1,1-1-578,3 1 0,1 0 1,-3 3-1,0-4-339,1 0 1,-1 2 0,-1-3 0,-2 0 451,-2 0 0,1 5 0,4-3 0</inkml:trace>
  <inkml:trace contextRef="#ctx0" brushRef="#br0" timeOffset="1399">2555 366 7569,'7'6'206,"-2"3"0,-5 4 0,-3 1 0,-3-1 1014,-2-4 0,3 8 0,-4-1 0,-1 3-1481,2 1 0,-4-1 0,3-5 0,-4 0-705,-1 0 1,3 0 0,-2 0 0,-2-1 965,-1-4 0,-6 4 0,0-5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26:25.791"/>
    </inkml:context>
    <inkml:brush xml:id="br0">
      <inkml:brushProperty name="width" value="0.29948" units="cm"/>
      <inkml:brushProperty name="height" value="0.59896" units="cm"/>
      <inkml:brushProperty name="color" value="#A2D762"/>
      <inkml:brushProperty name="tip" value="rectangle"/>
      <inkml:brushProperty name="rasterOp" value="maskPen"/>
    </inkml:brush>
  </inkml:definitions>
  <inkml:trace contextRef="#ctx0" brushRef="#br0">205 403,'-63'0,"9"-10,2 8,28-7,13 1,32 1,2 0,34 7,6 0,29 0,7 0,-48 0,-1 0,39 0,-4 0,0 0,6 0,6 0,-1 0,-44-3,0-1,47-5,-48 4,1 0,1 1,0-1,46-4,-1 4,-1-2,-8 2,-38 1,-1-1,42-2,7 0,0-3,-48 9,1 0,-1-2,-1-1,4 1,0 1,3-2,-1 1,2 2,0 0,-3-3,0 1,1 1,1 1,-2 1,0 0,4 0,0 0,0 0,0 0,1 1,0 1,0 1,0 1,-2-3,1 0,2 2,0 1,-2-2,0 1,-1 1,-1-1,0-2,-1 0,-3 3,0-1,-1-1,-1-1,48-1,-2 0,-8 0,3 0,-3 0,-4 0,-8 0,-4 0,0 0,-7 0,5 0,-5 0,-3 0,1 0,1 0,6 0,11 0,12 0,3 0,-17 0,-3 0,-8 0,-6 0,1-7,-1 0,1 2,-1 3,3-6,4 1,8 3,4 1,-4-4,-3 0,-2 3,-5 1,5 3,0 0,0 0,0 0,-2-7,-8 0,1 2,-1 3,1-5,-1 0,1 2,15-4,4 2,-3 2,16 3,-6-1,1-4,-15 5,1-5,-9 5,10-6,2 1,-2 3,-3 1,-2 3,-5 0,5 0,2 0,-7-7,3 0,-5 3,-3 1,1-4,-1 0,1 2,25-6,5-1,-2 0,-3 0,-16 8,5-3,-1 0,-13 7,-1 0,1 0,6 0,1 0,-3 0,-2 0,5 0,-1 0,-2 0,-2 0,-2 2,-1 3,1 2,-1-3,1-1,4-3,9 0,-8 0,8 0,-8 0,13 0,5 0,0 0,-5 0,-18 0,-1 0,1 0,-1 0,3 0,5 0,9 0,4 0,-9 0,12 7,5 0,7 2,0-2,-48-3,-1 2,39 10,-6-2,-3-7,-8 5,6-3,0 1,-12-5,2 2,2-3,1 1,-8 0,1 2,-1-3,-6-1,2-3,6 0,-8 0,6 0,-4 0,5 0,6 0,1 0,9 0,-3 0,15 0,7 0,-49 1,1 0,48 6,-8-2,-13 9,-12-7,-10 7,-27-9,8 4,-25-9,-66 0,-19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26:23.825"/>
    </inkml:context>
    <inkml:brush xml:id="br0">
      <inkml:brushProperty name="width" value="0.29948" units="cm"/>
      <inkml:brushProperty name="height" value="0.59896" units="cm"/>
      <inkml:brushProperty name="color" value="#A2D762"/>
      <inkml:brushProperty name="tip" value="rectangle"/>
      <inkml:brushProperty name="rasterOp" value="maskPen"/>
    </inkml:brush>
  </inkml:definitions>
  <inkml:trace contextRef="#ctx0" brushRef="#br0">34 318,'-12'-35,"-7"-12,17 33,28-5,23 19,22 2,1 10,4-3,-8-1,2-8,-4 0,-2 0,6 0,3 0,0 0,0 0,7 0,0 0,5 0,-1 0,15 0,-7 0,4 0,-4 0,-39-4,0 0,39-3,2 3,2 1,-9-4,7 0,-4 3,-6 1,6-4,-13 0,5 2,3 3,-3-5,-2 0,-2 2,2 3,-5 2,3 0,0 0,-3 0,5 0,-5 0,3 0,2 0,11 0,-11 0,-2 0,-3 0,-2 0,-5 2,3 3,-3 2,5 0,-3-7,-1 0,-3 0,-1 0,4 0,3 0,4 0,-6 0,8 0,0 0,-3 0,7 0,-4-2,2-3,-3-2,-1 0,-8 7,2-3,-2-4,-2 5,0-5,2 5,3 2,9 0,-2 0,4 0,3 0,-1 0,1 0,0 0,-1 0,-2 0,-2 0,-4 0,-3 0,-3 0,-4 0,5 0,16-7,11 0,-46 4,-2 1,27 0,8 2,-15-3,-6-4,6 5,1-5,-3 4,-2 3,5 0,1 0,1 0,0 0,-2 0,-8 0,1-2,-1-5,6 5,3-5,6 4,4 3,-9 0,5 0,7 0,-1 0,1 0,14 0,-19 0,-12 0,2 0,1 0,-3 0,-2 0,-2 0,1 0,6 0,14 0,13 0,-46-1,0 0,1-3,0 1,45-2,-48-2,-1 0,43 0,-43 0,1 0,49 2,-47 1,1 1,-2 1,-1 2,45 0,-11 0,-18 0,5 0,-3 0,9 0,15 0,0 0,7 0,-3 0,-11 0,-12 0,-5 0,5 0,11 0,3 0,12 0,-5 0,3 2,-6 5,-25-5,7 8,-2-1,-5-4,9 7,-2-3,-5 1,3-3,1-3,-23 3,1 0,40-2,1 2,3-4,-2-3,0 7,-8 0,1 0,0-7,0 7,-1 0,-2 2,-4-2,2-2,-9 9,-1-9,-6 2,6 2,1-2,18 0,3-7,-42 1,1 1,2 1,0 1,-2-3,-1 0,42 6,-1-4,-25-3,-21 0,-45 0,-35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9T19:26:22.234"/>
    </inkml:context>
    <inkml:brush xml:id="br0">
      <inkml:brushProperty name="width" value="0.29948" units="cm"/>
      <inkml:brushProperty name="height" value="0.59896" units="cm"/>
      <inkml:brushProperty name="color" value="#A2D762"/>
      <inkml:brushProperty name="tip" value="rectangle"/>
      <inkml:brushProperty name="rasterOp" value="maskPen"/>
    </inkml:brush>
  </inkml:definitions>
  <inkml:trace contextRef="#ctx0" brushRef="#br0">0 297,'64'-33,"-8"2,3 13,7 3,7 6,2 0,14 6,-4-4,0-2,-1 2,-6 0,11 7,-2 0,-23 7,7 0,-8-3,12 6,3-3,-5-2,9 4,-4-2,-5-2,9-3,-4-2,-6 0,13-2,-3-3,-2-2,-7 2,-7-4,-2 2,-1 0,1-3,-1 8,1-5,-1 5,15-5,-1 0,-4 2,10 3,-6-1,-4-2,-5-2,-11 0,4 7,12 0,-14-7,11 0,-6 3,13 1,8 3,14-7,0 0,-1 0,-4 7,-11 0,-8 0,-4 0,-8 0,1 0,-1 0,1 0,-1 0,0 0,15 0,0 0,-5 0,14 0,4 0,1 0,0 0,-8 0,-1-2,1-5,-13 2,9-7,-7 3,-3 4,8 3,-5 2,2-3,5-4,0 5,0-5,-5 5,-2 2,-2 0,-8 0,1 0,9 0,4 0,-1 0,1 0,3 0,12 0,2 7,2 0,-11-3,-14 6,-8-3,5 0,17-7,-38 0,9 0,-41 0,-4 9,-13 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24:16.502"/>
    </inkml:context>
    <inkml:brush xml:id="br0">
      <inkml:brushProperty name="width" value="0.04286" units="cm"/>
      <inkml:brushProperty name="height" value="0.04286" units="cm"/>
      <inkml:brushProperty name="color" value="#004F8B"/>
    </inkml:brush>
  </inkml:definitions>
  <inkml:trace contextRef="#ctx0" brushRef="#br0">438 396 7960,'-6'-10'0,"-4"2"0,-2 1 135,-2-1 1,-5 0-1,-2-3 1,1 3-1,-2 0 1,0 0 0,-3-1-1,0 1 437,1 3 1,-2 4 0,2 1-373,-2 0 0,2 0 0,2 1 0,2 4 0,3 5-211,1 2 1,2 7 0,1 1-1,4 2 21,4 3 0,4 7 1,1 2-1,0 1-106,0-1 1,11 1-1,3-4 1,3 0-101,3-4 1,-2 0 0,5-8-1,2-4 0,2-4 0,1 0 0,2-6 0,1-2-18,2-1 0,6-2 0,-1-2 0,1-3 114,-1-4 1,1-5-1,-6-3 1,-2-2 69,-1 1 0,-3-3 0,-4-1 1,-4-2 51,-3 1 0,-8-1 1,-4-3-1,-2 2 89,-2 2 0,-2-1 0,-2-2 1,-6 0 1,-2 3 1,-7 1 0,-2-2 0,-1 7-159,-3 6 1,-1 0 0,-3 7 0,1 0-247,0 3 1,-5 1 0,0 1 0,2 4-192,1 5 0,3 1 482,4-2 0,-4 10 0,5-4 0</inkml:trace>
  <inkml:trace contextRef="#ctx0" brushRef="#br0" timeOffset="307">452 592 7824,'8'2'304,"-3"2"1,-4 1 0,-1 8 0,0 4-1,2 2-366,2 1 1,3 5 0,4-1-1,-2 2-47,2 3 1,-3 2-1,0-1 1,-2-5-21,-3-3 0,-1-3 0,-1-5 0,2 0-488,2 0-444,0-6 1061,-5-2 0,6-6 0,2 0 0</inkml:trace>
  <inkml:trace contextRef="#ctx0" brushRef="#br0" timeOffset="1420">734 437 7644,'-9'6'359,"1"4"1,2 2-1,1 1-142,-1-4 1,4 8 0,-2-2 0,4 0-131,4 1 1,-1-2-1,5 0 1,0 0-253,0 0 1,1-1 0,4-2-80,-4-2 0,4-6-108,-4 2 0,4-3 244,1-2 0,-5-5 0,-1-1 1,-2-2 6,-2-3 0,2-2 0,-1-1 181,-2 0 1,-2 0 0,-1 0-1,0 0 192,0 0 1,0 4-1,0 1-60,0-2 1,2 5-84,2 1 0,0 3 1,3 4-49,0 3 1,2 2-1,-3 8 1,1-1-37,-1 0 1,5 5 0,-2-1-32,4 0 0,-4-4 1,-1-3-1,0-3-145,0-2 1,1-1 0,5-5-16,0 0 1,1-2-1,-1-3 13,0-4 1,-5 1 0,1-1 117,1-2 0,-5-2 0,0-1 0,-1 0 25,0 0 0,-1 0 0,-4 0-4,0-1 0,-1 1 0,-4 0 183,-4 0 0,2 5 0,1 1 100,0 2 1,-2 1-67,-6 5 1,1 1-217,4 4 1,-2 3 0,6 6 42,2 0 1,1 0 0,2 0-113,0 1 1,5-1-1,1 0-15,2 0 1,2-2 0,2-1 0,-1-3-88,-1-1 0,-1 2 0,5-4-56,0-2 0,0-2 0,0-1 1,1 0 71,-1 0 1,0-1-1,0-2 1,0-4 65,0 0 0,0-3 1,0-4 152,0 0 1,-4 0 0,-2 0 23,-2 0 0,-1-1 0,-5 1 0,0 0-47,0 0 0,0 5 60,0-1 1,-2 7 80,-3-2 0,-2 4 0,-6 2-32,4 4 0,2-2 0,7 7-98,0 1 1,0 1 0,0 2-68,0 0 1,2 1 0,3-1-4,4 0 1,4-2 0,-1-1-1,-1-3-122,-2-2 0,1-1 1,4-5-156,0 0 1,0 0 0,0 0 120,0 0 1,-1-1 0,-2-3-1,-3-2 38,-2-2 0,3 4 0,-2-6 143,1-1 0,-4-1 1,4-2 92,-2-1 0,-1 1 1,-5 0-1,0 0 59,0 0 0,0 0 0,0 0-60,0 0 0,2 1 0,1 2-19,2 2 0,1 6 1,-2-2 54,6 3 0,-2 2-37,1 0 1,1 7 0,2 2-46,-2 4 0,0-2 0,-3 1 1,-1 4 2,0-1 0,4 1 1,-6-2-1,1-1-133,1-4 0,-4 4 0,4-5-361,0-1 0,1 6-175,2-4 1,4-2 154,-4-3 0,4-2 0,1-2 451,0 0 0,6-6 0,2-2 0</inkml:trace>
  <inkml:trace contextRef="#ctx0" brushRef="#br0" timeOffset="1748">2217 1 7600,'9'14'385,"1"0"1,-7 1-4,2 4 1,1-1 0,0 5 0,2 2 0,1 2 0,1 1-367,-1 0 0,1 5 0,2 0 0,-1-2-127,-1-1 0,-3-2 1,3-1-1,-5-2-58,-4-1 0,-1-7 1,0 2-1,0-4-334,0 0 0,0-6 0,0 0-177,0 2 0,-1 0 295,-4-1 1,2 1 384,-7-7 0,7 0 0,-2-9 0,-2-3 0,-1-6 0</inkml:trace>
  <inkml:trace contextRef="#ctx0" brushRef="#br0" timeOffset="3675">2160 396 7708,'1'8'122,"4"-4"0,3-2 1,6-4-1,0-2-188,0-6 0,2 2 1,1 0-1,2 1 103,-2-1 0,3 0 0,-1-3 0,-2 2 55,-1-2 0,3 3 0,0-2 1,-2-1-121,-1-1 1,-2-1-1,0 2 1,-2 2-34,-2-2 1,1-2-1,-6-1 1,-1 0 173,2 0 0,-4 0 0,3 0 176,-4 0 0,-2 1 14,-4 4 1,-1 4-172,-4 10 1,4 7-1,6 9 1,0 2-78,0 7 1,0 0 0,0 6 0,0-2-49,0-2 1,2 2 0,1-1 0,3-3-45,2-5 1,-3 0 0,2-6 0,1-2-140,0-1 0,-3-2 0,4-2 67,2-2 1,-3-4 0,1-6-286,2 0 0,2-1 0,0-4 253,-4-5 1,3 3-1,-4-3 1,2-1 129,-1-1 1,-4-6 0,4 3-1,1 2 118,-2 1 1,2-1 0,-3 1 0,-1 1 146,0 1 0,5 7-102,-1-2 0,-2 4 0,1 2 0,0 4-60,-1 4 0,0 4 1,-3 1-1,3 0-88,-1 0 0,6 0 0,-5 1 0,1-3-3,1-2 1,-1 0-1,4-3 1,-2-1-104,-2 0 0,0-1 0,5-5 1,1 0-28,-1 0 1,0-2 47,0-2 0,0 1 1,-1-7-1,-2-1 1,-2 0-4,2 2 1,-5-4-1,-1 4 1,-4-4 40,-1-1 1,0 0 0,0 0 302,0 0 1,-1 0-28,-4 0 0,-3 6 0,-6 3-48,0 4 0,2 2 0,1 2 0,3 4-54,1 0 1,3 3-1,4 4 1,0 0-185,0 0 1,0 2-1,1 1-89,4 2 0,-2-2 0,7-6-34,1-2 1,1-5 0,2 2-1,0-1-42,0-1 0,1 1 0,-1-7 26,0-2 1,0 1 0,0-7-6,0-1 0,-1-1 1,-2-2 141,-2-1 1,-1 1 0,1 0 148,-4 0 0,-2 2 0,0 1 88,2 1 241,0 7 0,-1 3 0,1 9 1,0 4-192,1 1 0,-3-1 0,5-2 0,0-2-110,0 2 1,-4-3 0,6 0-293,1-2 1,1-1-92,2-5 1,-4 0 0,-1 0 89,2 0 0,-4-7 145,-3-2 0,-2-4 0,-2-1 85,0 0 1,-2 0 17,-2 0 0,0 1 0,-5 2 0,-2 4 0,-2-1-1,-1 0 0,0 5 0,0-2 0,0 4-44,0 1 1,-5 0-1,0 0-29,2 0 0,1 0-80,2 0 0,6-2-59,4-3 1,2 2-44,2-6 0,6 4 1,4-3 6,2 2 0,1 0 1,-2 3-1,-2-2 190,2 2 0,2-4 0,2 3 75,4 1 0,-3 1 0,3 2 0,-2 0 0,0 0-55,2 0 1,0 0 0,-5 2-1,0 1 75,0 1 1,0 6-1,0-4 1,-1 2-40,-4 3 0,2 1 0,-4 1 0,-1-2 18,0-2 0,-1 1 0,-4 2 0,3-1-105,0-1 0,1-6-147,-5 6-380,0-1 225,0-1 1,0-3 193,0-10 1,0 2 0,2-5 0,1 0 47,1 0 0,6-1 0,-4-5 0,0 0 21,1 0 0,4 0 0,-4-1 0,3 1 75,-1 0 1,-1 0-1,3 0 214,-2 0 1,-1 4 0,3 3 162,-1 0 0,-6 4-180,6 8 0,-7 3 0,2 6-169,-4 0 1,4 0 0,1-1 0,0-2-56,1-2 0,-1-1 0,-3 3 0,3-3-93,2-2 1,-3-1-1,4-5-79,2 0 0,-3 0 1,2 0-21,1 0 0,1-2 0,1-3-9,-4-4 0,4 1 0,-6-1 0,3-2 148,-1-2 1,-4-1 0,3 0 0,0 0 104,-1 0 0,-2 4 0,3 1 0,-2-2 8,-3-2 0,-1 4 0,0 1 985,2 2-791,-2 1 1,4 11-1,-6 4 1,0 2-203,0 3 0,0-1 0,0 0 0,0 1-106,0 4 0,0-1 1,0 3-1,0 1 50,0 0 0,0 2 1,0 6-1,0 1-81,0 2 0,0 0 0,0-5 1,0 0 163,0 1 1,-6-1 0,-4-2 0,-2-2-12,-2-5 1,0-4-1,-2 0 1,-1-1 43,-2 0 1,-5-5 0,4-1-1,-2-2-68,-3-3 0,3-1 0,-1-2 1,-3 0-117,0 0 1,-2 0 0,1-2 0,2-1-220,1-1 1,1-6-1,-5 4 1,1-2-217,3-3 0,-1 3 0,6 0 0,4 1-902,4-1 1413,-2-2 0,12-4 0,-6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22:54.283"/>
    </inkml:context>
    <inkml:brush xml:id="br0">
      <inkml:brushProperty name="width" value="0.04286" units="cm"/>
      <inkml:brushProperty name="height" value="0.04286" units="cm"/>
      <inkml:brushProperty name="color" value="#004F8B"/>
    </inkml:brush>
  </inkml:definitions>
  <inkml:trace contextRef="#ctx0" brushRef="#br0">452 1468 7276,'0'9'143,"-1"-1"0,-4-2 0,-4-1 0,-4 1 1,-1 4-1,-2 2 0,-2 1 152,-6-4 0,0 4 0,-2-4 1,-4 2-1,0 0-308,0-1 1,4-6-1,1 4 1,1-2-436,-1-2 1,5-3 0,-1-1 0,3 0 447,-1 0 0,0-6 0,5-2 0</inkml:trace>
  <inkml:trace contextRef="#ctx0" brushRef="#br0" timeOffset="1443">973 1313 8164,'-9'-14'0,"1"-1"-284,2 1 0,0 0 0,3 0 775,-2 0 0,0 0 1,5 0-243,0 0 1,0 4 0,2 2-107,2 2 1,4 1 0,6 5-1,0 0-120,1 0 0,-1 0 0,1 0 0,4 0-64,5 0 0,-4 0 0,0 0 0,1 0-11,2 0 1,-1-4 0,0-1-1,-1 0-60,-4-1 1,3 4 0,-1-4 0,-2 2 47,-1-1 1,-7-1-1,1 2 62,1 0 181,-5-7 5,0 9 1,-6-3-98,0 10 1,0 3 0,0 6-1,0 0-40,0 0 0,0 0 1,0 1-1,0-1-24,0 0 0,0 1 0,2 3 1,1 1 42,2-2 0,4 5 0,-3 1 322,2 4-360,-5 1 0,4-4 1,-7-1-1,0 2 46,0 2 1,0-4 0,0 1 0,-2-1 7,-3-1 0,-2 3 0,-8-6 0,1-1-73,0-3 1,-5 2 0,-1-1-1,-2-3-48,-3-1 1,3-5-1,0-3 1,2-2-64,2-2 135,-3 0-277,5 0 0,-5-6 0,9-4 0,2-2 1,6-3-2569,2 1 2812,2 0 0,19-6 0,5-2 0</inkml:trace>
  <inkml:trace contextRef="#ctx0" brushRef="#br0" timeOffset="2525">2005 1482 7945,'7'-2'-1494,"-2"-2"1543,-3-6 0,-2-2 0,0-2-11,0 0 1,0-1 0,0 1 0,0 0 8,0 0 0,0 0 0,0 0 0,-2 1 103,-3 4 0,2-2 0,-6 6 0,-2 2-53,-2 2 1,-1 2 0,0 4-15,0 4 1,0 10-1,0 3 1,0 2-42,0-1 1,6-1-1,1 3 1,3-1-46,-1 1 0,0-5 0,7-1 0,1-3-47,2-2 1,6-2 0,-2-1 0,4-3-39,1-2 0,-5-1 0,1-5 0,1 0 2,1 0 1,1-2 0,-2-2 127,-2-6-55,-6 4 0,5-11 1,-5 3 31,2-2 0,0 0 0,-5 2 0,0 0 78,0 0 0,0 0 0,0 0-6,0 0 0,0 4 0,-2 2 123,-3 2 0,4 3-97,-4 8 1,3 3 0,2 6 0,0 1-29,0 4 1,2-3 0,1 4 0,3-1-74,2 0 0,-3 0 1,4-5-1,2 0-286,2 0 0,-4-5 1,1 1-156,1 1 1,1-5-1,2-1 186,0-4 1,1-1 0,-1-1 238,0-4 0,0-3 0,0-12 0,0-2 0</inkml:trace>
  <inkml:trace contextRef="#ctx0" brushRef="#br0" timeOffset="2852">2301 1397 8251,'1'-18'-101,"4"-1"0,-3 0 98,2 5 1,-2 0-1,-2 0 1,0-1 303,0 1 1,-2 8-230,-2 6 1,-4 6-1,-6 8 1,1 1 46,4-1 1,-4 4 0,4 1 0,-2-1-252,1-3 0,4-1 0,5 0 1,-2 1 61,-2-1 0,0 0 1,5 0-1,0 0 21,0 0 0,5 0 0,0 0 47,-2 0 1,3-4 0,-1-1 70,-2 2 1,3-3-17,-1 1 1,-2-5-16,-8 0 1,2 3-1,-6-3-62,-2-1 0,3-1 0,-2-2-124,-1 0 1,4-5 0,-1-1 0,1-2-147,4-3 1,2 3 0,1-1-667,0-2 960,0-2 0,12-1 0,4 0 0</inkml:trace>
  <inkml:trace contextRef="#ctx0" brushRef="#br0" timeOffset="3251">2568 1384 8350,'8'-6'759,"-3"3"-613,-10-7 1,-3 7 0,-6-1-181,0 2 0,0 2 0,0 0-111,-1 0 0,-2 2 1,2 1-1,2 3 144,0 2 1,1 1 0,-1 5-95,4 0 1,3-4-1,6-1 27,0 2 0,6 2 0,3 1 54,4 0 0,-1-5 1,-1 1-1,-3 1 44,-1 1 1,2 2-1,-4 1 25,-2-1 0,-2 0 1,-2 0-2,-4 0 1,2-5 0,-6-1-1,-2-1-100,-2-4 1,-1-2 0,0-1-130,0 0 0,0-4 0,1-3 0,2-1-135,2-3 0,4-1 0,-3-2-16,2 0 0,1 0 0,5-1 326,0 1 0,2 0 0,1 0 0,2 0 0,12 0 0,-2 0 0</inkml:trace>
  <inkml:trace contextRef="#ctx0" brushRef="#br0" timeOffset="3697">2611 1341 8251,'8'0'-496,"-2"0"900,-6 0-379,0 0 0,0 6 0,0 4 232,0 2-169,0 8 0,0-4 0,0 5 0,0-3-1,0 1 0,0 5 1,0-4 41,0 2-137,0-5 0,0 4 1,2-7-195,3 0 0,-2-6 0,6-4-35,2-2 0,-3-2 1,1 0 104,2 0 1,-3-6-1,0-4 1,-2-2-23,-2-2 0,2 0 0,0-1 0,0 1 156,1 0 1,-1-5-1,-3 1 1,2 0 66,-2 3 0,3 1 0,-1-1 0,-2 1 183,-1 0 1,2 5 198,1-1-330,6 7 0,-8-1 1,5 8-1,-2 6-60,-3 2 0,4 4 0,-3 1 0,1 2-176,1-2 1,-4 4 0,4-1 0,-1 0-206,0 1 0,-1-2 1,-4-5-787,0 0 1106,0 0 0,2-6 0,2-4 0,4-8 0,6-4 0</inkml:trace>
  <inkml:trace contextRef="#ctx0" brushRef="#br0" timeOffset="4280">2950 1355 8228,'0'-14'0,"-2"1"-138,-2 4-125,2 3 411,-4 6 1,6 6-1,0 3 1,0 4-78,0 1 1,0 2 0,1 1 0,3 2-10,0-2 1,1 0-1,-3 0 1,1 2-112,1-1 0,1-3 0,-3-2-169,2-4-65,-2 4 195,4-12 0,-6-1 0,0-9 0,0-4 58,0-1 1,0 0 0,0 0-1,0 0 42,0 0 1,5-5-1,1 0 1,0 2-4,1 1 1,4 4-1,-2 1 1,4 3 4,1 2 0,0-4 0,0 5 0,0 2 159,0 2 0,0 1 0,0 1-30,1 4 0,-1 3 0,-2 8 1,-2 1-109,-6 2 0,3-1 1,-3-2-1,-1 1-32,-1 2 0,-2 0 0,0-5 0,0 0-66,0 0 1,-5-4 0,-1-2-81,-2-2 0,3-1 36,-4-5 0,6-7 1,-2-2-1,4-4 6,1-1 0,0 0 1,0 0-1,1 0 54,4 0 0,1-5 0,5 0 0,-1 0 99,1-1 0,-4 4 0,3-3 0,1 5 205,1 5-249,2-4 291,-6 12-171,5-5 0,-5 7 27,6 4 3,-6 3 0,4 7 1,-4 3 81,0 0-172,-2 7 67,-6-9-37,6 11-243,-4-11 0,4 9 0,-6-7-450,0 0 330,0-3 102,0-7-481,0 5 0,-1-12 108,-4 4 1,3-5 535,-2-5 0,-4-3 0,0-6 0</inkml:trace>
  <inkml:trace contextRef="#ctx0" brushRef="#br0" timeOffset="4606">3373 1411 8202,'7'-7'-28,"2"2"0,-1 3 1,1 2-1,1 2 97,-2 3 0,4-2 0,-3 5 1,4-2-69,1-3 0,0 0 0,0 0-74,0 2 1,1 0 0,-1-7-87,0-3 1,-2 2-267,-2-6 415,-4-1 1,-6 1 0,0 0-1,-2-1-18,-2 2 0,-4-3 0,-6 5 0,0 0 43,0 0 0,-1 1 1,1 5-1,0 0 120,0 0 1,-5 0 0,0 0 29,2 0 0,3 6 1,3 5-1,3 5 4,2 3 1,1-1 0,5-3 0,0-1-43,0 0 1,7 5 0,4-1 0,4-2-141,4-5 1,6 2 0,-1-6-1,2 1-343,3-3 0,0-3 0,3-2-547,1 0 713,0 0 1,-5 0 0,0 0-1,-1-2-275,-4-3 465,-2-3 0,-1-6 0,2 0 0</inkml:trace>
  <inkml:trace contextRef="#ctx0" brushRef="#br0" timeOffset="4872">4247 1002 8171,'-6'-8'-141,"4"4"1,-2 10 286,2 8 0,2 6 1,0 9-1,2 0-81,2 4 1,3-3 0,4 3 0,-2-3-94,2-2 0,-3-1 1,1-2-1,1-3-62,-2-2 1,2 4 0,-5-5 0,-2-2-363,-1-2 0,3-5-678,-1-1 1130,1-6 0,-18 4 0,-2-7 0</inkml:trace>
  <inkml:trace contextRef="#ctx0" brushRef="#br0" timeOffset="5805">4178 1270 7975,'15'2'0,"3"1"-92,0 2 0,6-1 0,-5-4 0,0 0-76,1 0 0,-3 0 0,5 0 0,-1 0 76,-4 0 1,3-6 0,-1-3 55,-2-4 0,-1 4 1,-4-1-1,-1-1 56,-1-1 1,-7-2 0,2 0 0,-4 0 30,-1-1 1,0 1 0,0 0-1,0 0 13,0 0 1,-4 0-1,-3 0 1,-1 0 289,-3 0 0,4 6-212,-3 3 1,5 3-1,-2 4 1,0 3 11,4 4 0,2 8 0,1 4 1,0 1-12,0 3 0,0-3 1,0 1-1,1 2-64,4 2 0,-2 0 1,5-2-1,-2-2-93,-3 2 1,4-3 0,-1 0 0,0-1-44,0-4 1,1-3-1,-4-3 1,3-3-105,2-2 0,-5 0 0,3-3-20,1 2 0,-6-2 1,5-7-48,1-6 1,-6-2 0,6-4-1,-3-1 158,1-2 0,4-1 0,-2 2 0,0-1 150,4 2 0,-3 2 1,2 0-1,1 3 0,1 2 0,-2 0 1,-1 5 124,2 2 0,2 6 0,-1 3 0,-1 2-15,-2 3 1,-4 1-1,3 3 1,0-1-140,0 0 0,-4 0 1,4 0-1,0-1-112,0-4 0,-3 2 0,2-5 0,1 0-115,0 1 1,-3-3-248,4-4 1,-4 0 0,3-1 262,-2-4 1,-1-3 0,-5-6 0,0 0 126,0 0 0,0 0 0,0 0 0,0 0 158,0 0 0,0 4 0,1 1 275,4-2 1,-2 4-139,7 3 1,-6 4 0,4 4-147,-2 6 0,4 2 1,-4 3-1,0-1-88,1 0 1,2 0-1,-3-2 1,1-1-312,-1-1 0,0-2 0,-1 3 17,4-2 111,-2-6 1,0 2 60,-2-10 0,-3-3 0,2-6 65,-2 0 0,-1 0 1,3 0-1,0 0 28,-1 0 0,1 0 0,-1-2 0,1-1 38,0-2 0,2 5 1,0 4-1,0-1 91,1-1 1,4 4 0,-2 3-31,4 4 1,-4 1 0,0 0-1,2 1 61,2 4 0,1 4 0,0 9-32,0 0 0,-4 1 1,-3-5-1,0 0-59,-4 1 1,3-1 0,-1 0 0,-2 0-85,-1 0 1,-4 0 0,-3-1-192,-4-4 0,-2-1 0,0-5 0,2 2 90,-2-2 1,-2-2 0,-1-1 0,0 0-724,0 0 1,0-6 839,-1-3 0,8-4 0,-6-1 0,5 0 0</inkml:trace>
  <inkml:trace contextRef="#ctx0" brushRef="#br0" timeOffset="5955">4925 1060 8453,'-10'-10'-1576,"1"1"1576,-1 6 0,-4 3 0,0 8 0</inkml:trace>
  <inkml:trace contextRef="#ctx0" brushRef="#br0" timeOffset="7058">5561 1256 7164,'0'14'176,"0"5"0,0 0 0,0-2-149,0-1 0,1-2 0,2 0 0,4 0 27,0 0 1,-2-1-1,3-2 0,-2-2 0,4-4-71,-6 4-113,1-5 82,-5-4 1,5-8 0,-1-6 37,0-1 1,2 0-1,0-2 1,0-2-96,1 1 0,2 1 1,-3 0-1,2-2 85,3 2 1,2 1-1,1 2 103,0 0 1,0 5 0,2 1 0,1 1 39,2 4 0,0 2 0,-5 1 0,0 0-37,0 0 0,0 4 0,0 3 0,-1 1 15,-4 3 0,2 1 1,-6 2-1,-2 0-45,-2 0 1,-1 1 0,0-1-1,-1 0-97,-4 0 0,-1 0 0,-5 0 1,2-1 49,-2-4 1,-4 2 0,-2-5 0,-2 1-368,2-1 1,1-1 0,2-5 12,0 0 0,2-2 0,1-1 0,3-3 345,2-2 0,-5-8 0,3-6 0</inkml:trace>
  <inkml:trace contextRef="#ctx0" brushRef="#br0" timeOffset="7222">5716 1087 8216,'-2'-14'0,"-2"0"-13,-6 0 0,-2 6 48,-3 3 1,1 3-928,0 2 0,6 2 892,4 3 0,8 3 0,4 6 0</inkml:trace>
  <inkml:trace contextRef="#ctx0" brushRef="#br0" timeOffset="7510">6478 918 6666,'0'20'269,"0"2"1,0 6-1,0 2-236,0 3 0,4-3 1,3 3-1,-1-4-135,0 0 0,-1-3 0,-5-1 0,0-3-71,0-1 1,0-3 0,0-3-61,0-1 233,-6-6 0,-2-2 0,-6-6 0</inkml:trace>
  <inkml:trace contextRef="#ctx0" brushRef="#br0" timeOffset="8215">6337 1101 8074,'0'-8'226,"8"2"0,4 6-385,5 0 0,8 5 0,-1-1 0,1-1-5,-1-1 1,2-7 0,-4-1 0,2-2 13,-1-3 1,-6 3-1,2-1 1,-3-2 73,-2-2 0,-5 4 1,-1-2-1,0-3 113,0-3 0,-5-2 0,2 5 0,-4 0-53,-1 0 1,0-1 0,-1 1 0,-2 0 131,-2 0 1,-4 5 0,2 1 0,-1 2 91,-3 2 1,4 3-1,-3 2-122,-1 4 1,5 3 0,1 6-1,4 2-21,1 3 0,0 1 1,0 5-1,0-1 7,0 1 0,0 1 0,1 1 0,4-2-56,4-1 1,-1-6 0,0 4 0,0-1-32,0-4 1,-4-6 0,4-2-238,-1 2 74,-3-4 1,-2-3 108,2-8 0,-2-6 0,4-7 0,-1-2 62,0 2 0,4 0 1,-3-1-1,2 0 58,3 0 1,2 3-1,1 2 9,0 4 1,0 2 0,0 7-1,0 0 41,0 0 0,1 2 1,-1 3-1,0 3-48,0-1 0,0 6 0,0-5 0,0 0-42,0-4 0,0-1 0,1 1 1,-1 0 28,0-1 1,0-1 0,0-4-351,0-2 0,-1 1 1,-4-7 170,-4-1 0,-4-1 0,-1-2 139,0-1 0,0 1 0,-1 0 0,-2 0 150,-2 0 1,-4 5 0,2 1 89,-1 1 1,-1 3-129,-5 4 1,6 1-1,3 4 1,2 3 20,-1 0 1,2 9-1,-3-1 1,4 2-54,1 3 0,1 2 0,4-2 0,4-1-166,4 1 1,3 2-1,1-4 1,3-2-92,2-1 0,-3-7 0,4-1 0,3-2 39,0-3 0,2-1 0,1-2 1,-1 0-469,0 0 0,0 0 0,-1-2 606,-3-2 0,8-4 0,-2-6 0</inkml:trace>
  <inkml:trace contextRef="#ctx0" brushRef="#br0" timeOffset="8834">7889 747 8181,'-8'-6'-92,"3"6"0,4 8 0,1 11 0,1 4 219,4 4 1,-2 3-1,5 1 1,0 3-77,0 2 1,-4-4 0,6 2 0,1-1-37,1 0 1,-2-1 0,-1-7 0,2-3-46,2-2 1,1-1 0,0-7 0,0-1-84,0-1 1,0-7-1,0 2 18,0-4 1,1-2 0,-1-4 27,0-5 0,-2-2 0,-1-2 0,-3 0 0,-2 0 28,-2-1 0,-3 0 0,-1-2 1,-1-2 105,-4 1 0,-3-2 0,-6 3 0,0 3 69,0 3 1,0 3 0,-2-2 0,-1 6 116,-2 2 1,0 2 0,5 2-102,0 2 1,1 0 0,4 5-246,4 2 1,4-3-1,2 1-224,4 2 1,7-4 0,9-3 0,1-2 131,3-2 0,1 0 0,3 0 0,-1 0 119,0 0 1,-4 0-1,-2-2 1,0-1-36,-1-2 1,-3-4 0,1 3 0,-4-2 189,-1-3 1,0 0 0,-1 0-1,-2 2 25,-2-2 0,-5-2 0,0-1 77,-2 0 1,-8 4 0,-4 3 0,-2 0 16,-3 4 0,1 2 0,0 1 0,0 0-58,0 0 0,1 6 0,2 3 0,4 4-98,0 1 0,3 2 0,4 1 1,0 3-66,0 2 0,1-3 0,4 3 0,4-2-139,4-2 1,1-3 0,2-1 0,1 0 42,2 1 0,0-8 1,-5 0-1,1-3-414,4 1 0,-3 0 0,4-5 523,1 0 0,1-6 0,6-2 0</inkml:trace>
  <inkml:trace contextRef="#ctx0" brushRef="#br0" timeOffset="9475">8792 945 8169,'0'-14'190,"-2"0"-98,-2-1 0,1 8 0,-7 2 0,-2 3-41,-6 2 1,3 0 0,-6 0-1,3 2-16,-1 3 1,-5 2 0,4 8 0,-1-1-55,1 0 1,1 1-1,5 3 1,0 1 52,0-2 1,6-2-1,3 0 1,4-1-217,1 0 1,1-2-1,2-1 1,4-3-43,1-2 1,1-1-1,5-5 1,2 0 113,3 0 0,-4 0 0,4-1 0,-3-4 106,-2-5 0,5 3 0,0-3 0,-2-1 97,-2-1 1,-2-2 0,-2 1 0,-2 2 108,2 2 0,-3 4 1,2-3 119,1 2 1,1 1-249,2 5 1,0 6 0,0 5 0,1 5-46,-1 3 0,0 6 0,0-2 1,0 6-51,0 4 0,0-4 0,0 6 0,0-2-14,1 0 0,-3 6 0,-1-3 0,-3 0 24,-2-3 1,-1 1-1,-5-1 1,-2-1 46,-2-2 1,-4-8-1,-8-4 1,-1-2-24,-2-2 0,-6-6 1,1-3-1,-1-4-12,2-1 0,-2-1 0,6-4 0,2-6-8,1-6 0,2-5 0,1-6 0,2-1-35,2 1 0,6 0 1,-2-2-1,4-1-97,1-2 1,4-2-1,3 4 1,0-2 14,4 2 1,2 1 0,3 2-1,1-1 155,2 1 0,4 0 0,-2 1 0,-1 4-7,0 4 0,4 3 0,-4 4 1,1 2 290,-1 6 0,-1 2 0,-5 2-110,0 0 0,0 5 1,-1 1-1,-2 2-220,-2 3 0,-1 1 1,3 3-1,-3-1-389,-2 0 1,3 0-1,-4 0-332,-2 0 1,0-6 401,2-3 0,-5-4 0,2-2 334,-6-4 0,-6-3 0,2-6 0</inkml:trace>
  <inkml:trace contextRef="#ctx0" brushRef="#br0" timeOffset="9576">9102 875 8038,'0'-14'0,"0"0"-3,0 0 61,0 0 1,-4 4-397,-1 1-920,0 6 1258,5 3 0,0 8 0,0 6 0</inkml:trace>
  <inkml:trace contextRef="#ctx0" brushRef="#br0" timeOffset="10033">9215 988 7744,'10'13'-627,"-1"-4"1226,-6 4-625,4-6 1,-7 0 0,0-7-2,0-8 1,0-5 0,0-1 0,0 0 81,0 0 1,0 0-1,-2-2 1,-1-1 33,-2-2 1,0 0-1,5 5-19,0 0 0,7 2 1,2 2 51,4 5 0,1 4 1,0 2-1,-2 4 28,-2 5 0,2 2 0,-2 2 0,1 2-45,-2 3 0,-1-2 0,-5 5 0,3-2 17,2-2 0,-5-3 0,2-1-571,-3 0 272,4 1 1,-6-8 0,2-3 98,-6-8 0,-2 1 0,3-6 0,-2-2 43,2-2 1,2-1 0,1 0 0,0 0 13,0 0 0,0-5 0,1 0 41,4 2 1,3 1-1,6 2 31,0 0 1,0 6 0,0 4 0,0 2 3,0 2 1,4 2 0,-3 2 0,-2 6-86,-1 2 0,-1 2 0,0 0 0,-3 1-59,-2-1 1,4 0 0,-4 0-80,2 0 1,-5-5-820,2 1 0,-2-7 987,2 2 0,-4-4 0,5-1 0</inkml:trace>
  <inkml:trace contextRef="#ctx0" brushRef="#br0" timeOffset="11318">9654 860 7474,'-2'-9'599,"-2"-1"1,4 9 0,-2 1-558,5 8 1,3 9-1,-3 3 1,2 1-49,-2-1 1,4-1 0,-3-5 0,-1 0 25,-1 0 1,-2-4-104,0-1 1,-2-6-114,-2 2 1,2-10 0,-3-4 82,4-4 0,1-1 0,0 0 0,0 0 109,0 0 1,6 0 0,4-2-1,2 0 51,2 2 0,5-3 0,0 7 0,-2-1 28,-1 2 1,3 3 0,1 6-1,0 0 149,1 0 1,-2 0 0,-5 1 0,0 4-66,0 4 1,-5 4-1,-1 1 1,0 0-95,0 0 0,-5 0 0,3 1 0,-1-1-101,0 0 0,-1-5 1,-2-1-1,1 0-454,2 0-770,-1-5 1010,-4 3 1,0-12-1,0-4 1,2-1 150,3 2 1,-4-3-1,6 2-10,-1-2 1,2-3 0,6 3 765,0 2 0,0 4-338,0 6 0,0 5 0,-1 1 0,-2 2-148,-2 3 1,-4 0 0,3 0-1,0-3-184,-1-2 0,1 5 1,3-3-1,-1 0-337,1-4 0,1 0 1,2-1 15,0 1 1,0 1-1,1-5 250,-1 0 1,-5-5-7,0 1 1,-4-7 0,3 1-1,0-1 23,0 2 0,-4-4 0,6 4 28,1-4 1,0-1-1,0 2 1,-3 1 14,-2 1 1,0 1 0,-3-5 213,2 0 0,0 0 273,-5 0 1,-2 1-155,-3 4 1,4 4 0,-4 10-164,4 4 0,1 4 0,0 2 0,0 2-128,0 2 0,6 5 0,3-5-405,4-2 335,1-1 0,0-2 0,0-2 1,0-1 21,0-1 1,0-7-1,1 1 1,-1-2-378,0-2 0,0-2 1,0-2 226,0-6 0,-4 2 0,-3-1 0,0-2 142,-4-1 1,3-3 0,-1 1-1,-2 0 285,-2 0 1,1 0-1,1 0-6,2 0 1,6 1 0,-2 4-46,4 4 0,-1 5 1,-1 3-1,-1 4-161,1 0 0,1 3 0,2 4 1,2 0-95,3 0 0,-3-1 0,2-2 0,-2-2-55,-2 2 0,5-5 1,0-1-1,-2-3-13,-1-2 1,-2 0 0,0 0-24,0 0 1,-5 0-1,-1-2 1,-1-3 104,-4-4 0,-2-4 0,-1-1 0,-1 0 59,-4 0 0,-1 0 0,-5 0 0,1 0-18,-1 0 0,-1 4 1,-2 1-1,0-1 537,-1 2 1,1 2-341,0 6 0,2 6 0,1 5 0,3 5-190,2 3 0,1 0 1,5-5-1,0 0-150,0 0 0,1-4 0,3-1 1,2 0-80,2-1 0,-4 0 1,6-5 20,1 2 0,-3 0 156,1-5 1,0 0 0,4-2 0,-2-1 141,-2-2 0,1 0 1,4 5-35,0 0 1,-5 0 0,1 2 0,1 3-9,1 4 0,-2 4 0,-1 2 0,2 4 69,2 5 0,1 2 0,0 4 0,0 1-76,0 2 1,5 2-1,1-4 1,1 4-25,-1 1 1,2-3 0,-5 4 0,-3 1 35,-1-2 1,1 3-1,-9-4 1,-2-1-19,-2 1 0,-7-2 0,-5-5 0,-6 0-32,-7 0 1,-4-6 0,-5-3 0,-4-3-43,-4-2 1,-6-5-1,0-1 1,0-2-134,-2-2 0,5-4 0,-3-5 1,5-5-7,4-2 0,4-2 0,6-2 0,1-3 175,3-4 0,-2-4 0,4-1 0</inkml:trace>
  <inkml:trace contextRef="#ctx0" brushRef="#br0" timeOffset="11471">10470 635 8100,'8'-6'-561,"-3"-3"561,-4-4 0,-13-1 0,-4 0 0</inkml:trace>
  <inkml:trace contextRef="#ctx0" brushRef="#br0" timeOffset="13664">11685 791 8210,'9'0'-168,"1"0"1,1 0-1,1 0 47,2 0 0,0 0 0,0 0 1,1 0 137,-1 0 0,-5-5 0,-1-1 48,-2-2 1,-1-2-1,-5-4-50,0 0 1,-6 5 0,-4-1 0,-4-1-49,-5-1 0,-3-1 1,-6 2-1,0 3 93,0 2 0,4-3 0,2 4 0,0 2 136,0 1 1,5 2 0,-2 0-1,5 2-54,5 3 1,2 2 0,7 8 0,0-1-78,0 0 0,2 0 1,3 0-1,4 0-135,4 0 1,5-4 0,3-3-554,1 0 505,1-3 1,1-4 0,-1 0-1,1 0 23,-2 0 1,0-6 0,-5-2-1,0-1-87,-4 0 1,1-1 0,-6-4 0,0 0 170,-4 0 1,-2 0 0,-2-2 0,0-1 72,0-2 1,-2-1-1,-1 1 1,-2-3 51,2 0 0,-3-8 0,1 5 0,2 1-1,2 2 0,-4 4 1,0 4 165,2-1-225,2 8 1,1 8-1,1 12 1,2 6 49,2 2 1,4 3-1,-2 4 1,-1 0-44,0 1 1,5-1 0,-1 0 0,2-1-40,2-4 0,-4 2 0,-1-6 0,2-3-155,2-5 0,1 1 0,0-4-125,0 0 0,-5-2 157,1-6 1,-7-6 0,3-2 0,-1-1 23,0-1 0,-1-1 0,-4-6 1,0-2 113,0 2 1,0 0 0,2 0 0,1-2 30,2 2 1,6 1-1,-4 2 1,3 0-12,-1 0 1,1 1 0,4 4-25,0 4 0,0 3 0,0 4 1,-1 3 128,-4 4 1,2 8 0,-6 2 0,-1 0-105,3 1 0,-4-4 0,5 3 0,0-4-103,-1 0 0,-2-1 0,4 0-266,2 0 0,-3-6 0,2-4 56,1-2 0,1-2 1,2 0 33,0 0 0,1-5 0,-1-1 0,0 0 94,0-1 0,0-2 0,0 3 0,0 0 120,0-1 1,0-2-1,2 4 1,1 0 6,2-1 0,2 3 0,-4-5 0,2 2-8,-2 3 0,3-3 1,-1-1-1,-2 1 34,-1 0 1,-2-4 0,0 4 164,0-2 1,-4 0-1,-2-3-40,-2 2 0,-3 4 0,-8-3 0,-4 2-28,-4 3 0,-5 1 0,-3 4 0,1 1 241,-1 2 1,-2 6 0,2-2 0,1 4-156,0 1 0,1 0 0,6 0 0,2 0-145,2 0 1,6 5 0,-2 0 50,4-2 1,1-6 0,1-3-1,4-2-455,4-3 0,4-1 0,2-2 0,3 0-95,1 0 1,1-5 0,-3-1-1,2-2 284,-2-3 1,-1-1 0,-2-2 0,-1-1 399,-4 1 0,3-1 120,-2-4 1,-2 3 52,1-3 0,1 10-197,4 4 0,-5 5-170,0 5 0,-4 3 0,3 6 1,0-2-80,0-2 1,-4 1 0,6-5 0,-1 2-75,-1 3 0,5-5 1,-4-1-1,4-2 16,1 2 1,0-4 0,0 4-1,0-3-83,0-2 0,0-5 0,0-1 0,0-1 53,1 1 1,-3-5 0,-1 2 0,-3-4 85,-2-1 0,4-5 0,-4-1 1,0-1 33,0 1 1,-1-5 0,-5 1 0,0-2 31,0-2 1,0 1 0,0 2-1,0 1-10,0-1 0,-5 5 0,1 1 0,1 3 63,1 2 0,-3 5 0,-1 1 7,-2 2 1,3 3-1,-2 7-42,0 6 0,3 4 0,4 5 1,0 6 44,0 6 0,0 5 1,1 8-1,2 3-25,2 5 0,6-2 0,-3 0 0,1-1-90,1-4 0,-1-1 0,5-3 0,0-3 23,0-6 0,5 1 0,0-3 0,-2-5-145,-1-3 0,-2-3 0,0-5-52,0 0 1,0-6 113,1-3 0,-8-12 0,-2-5 24,-3-5 1,-2-7 0,0 4-1,-2-2-1,-3-3 0,-1-2 1,-5-3-1,2-1 8,-2-2 1,0 0 0,0 5 0,1 1 168,-1 4 0,4-2 0,-1 6 0,0 3 206,0 5 1,3 0-389,-4 6 0,6 2 0,-2 8 32,4 4 0,1-1 0,0 2-16,0 1 0,1 1 1,4 1-1,4-2-32,4-2 0,-4-6 0,1 4 1,1-3-173,1 1 1,2 0-1,0-5 1,0 0-6,1 0 1,-1 0-1,0 0 1,0-2 36,0-3 0,0 2 0,-1-6 210,-4-2 0,10-2 0,-3-1 0</inkml:trace>
  <inkml:trace contextRef="#ctx0" brushRef="#br0" timeOffset="13901">13406 297 8207,'-4'-14'0,"-1"-1"0,-4 6-47,4 0 242,0 5 1,0 0-153,1 8 1,-6 4 0,6 8 0,0 1-59,3 2 0,1 8 0,1-1 0,3 6 86,0-1 1,6-1 0,-4-3-1,2-2-121,3-2 0,-3-6 1,-1 2-1,1-3-277,0-2 1,-5-5-1,4-1-188,-1-1 0,-6 2 515,0-4 0,-6-7 0,-9-6 0</inkml:trace>
  <inkml:trace contextRef="#ctx0" brushRef="#br0" timeOffset="14063">13293 424 8466,'0'-14'1298,"0"6"-1294,0 1 1,7 7-1,4 0 1,4 0-296,4 0 1,2 2 0,-4 1 0,3 2-81,2-2 0,-5-1 0,2-2 371,-3 0 0,-2 6 0,0 2 0</inkml:trace>
  <inkml:trace contextRef="#ctx0" brushRef="#br0" timeOffset="14815">14267 367 8135,'8'-14'-570,"-2"0"0,-12 5 0,-5 1 901,-6 1 0,-1 1 1,-5 3-1,-1-2-150,2 2 0,-3 2 0,7 1 0,0 1-25,3 4 1,1-2 0,1 6 0,2 1-246,2-2 1,5 4-1,0-2 1,4 2-26,4 2 0,3 0 0,4 1 0,0-1 36,4 0 1,0-2-1,2-1 1,-5-1 85,-2 1 1,-6 0-1,4 0 107,-1-2 1,-4-1 0,-8 3-67,-4-2 1,-9-6 0,-1 2 0,1-3-150,-3-2 0,6-2 0,-4-1 0,3-3 74,2-2 0,5 0 1,1-3-1,1 2-382,4-2 1,2-2-1,1-1 278,0 0 0,6 1 1,3 2-1,4 2 43,1-2 0,2 3 0,1 0 0,2 2 87,-2 3 0,-1 0 0,-1 0 0,3-2 0,1 2 0,-1 1 0,-4 2 109,1 0 0,-1 6 105,0 4 1,-6-2 0,-2 0 0,-1-1-10,-1 1 1,1-3-1,-3 4 155,2 2 1,4 2 0,6-1-440,0-2 1,5 1 0,0-6 0,-2-2 10,-1-2 1,-2-1 0,0 0-62,0 0 0,-4-6 142,-1-3 1,-6-4 0,0 0-1,-4 2 44,-4 2 0,-6 1 0,2-3 0,-4 2 58,-1-2 0,0 3 1,-2 0-1,-1 2 73,-2 3 0,0-3 0,5 1-372,0 2 1,0 1-1,1 4 181,4 2 0,3 4 3,6 6 0,-6 7 0,-2 1 0</inkml:trace>
  <inkml:trace contextRef="#ctx0" brushRef="#br0" timeOffset="15138">14930 29 8295,'0'-10'0,"2"2"-532,3 2 340,-4 1 0,5 12 262,-6 2 1,5 10 0,1 6 0,1 5-1,1 4 151,-1 2 1,-3-3 0,2 3 0,-2-1-288,1-4 1,1 2 0,-2-3 0,0-5-539,-1-3 0,-1 1 0,-2-4 604,0-2 0,0-1 0,0-8 0,0-2 0</inkml:trace>
  <inkml:trace contextRef="#ctx0" brushRef="#br0" timeOffset="15321">14803 254 8904,'0'-8'-123,"2"2"1,3 6-316,4 0 0,4 0 1,2 2-1,4 1 238,5 2 1,1-1 0,0-4 0,-2 0 199,2 0 0,-3 0 0,0 0 0,-1 0 0,-4 0 0,-1-6 0,-2-2 0</inkml:trace>
  <inkml:trace contextRef="#ctx0" brushRef="#br0" timeOffset="15815">15169 141 8279,'8'-14'-508,"-3"0"477,-4 6 0,-1-4 222,0 2 1,-1 4 22,-4 1 1,3 10 0,-2 6 0,2 5-98,2 3 1,-4 6 0,-1-2 0,2 4 28,1 1 0,2 0 0,0 1 0,0-3-241,0-2 1,0 1 0,0-6 0,0-2-376,0-1 1,0-2 124,0 0 0,2-6 243,2-4 1,0-7 0,3-3-1,1-2-2,0-3 1,-3-1 0,4-3 0,2 1 4,2 0 1,1 0-1,0 0 1,0 1 85,0 4 1,5-3 0,0 4 0,-2 0 241,-1 3 1,2 4 0,1 1 0,-1 0-157,-3 0 1,-1 1 0,-1 4-1,-2 3 60,-2 0 1,1 2 0,4-3-181,0 1 1,0-5 0,0 3 0,0-1-37,0-1 1,-4 1 0,-1-6-213,2-4 0,-5 2 1,-1-7 190,-3-1 1,-4-1 0,-3-1 0,-2 2 219,-1 2 0,-10 1 0,4-1 6,-1 4 1,-1 3-1,2 2 730,0 0 0,1 7 0,4 2-545,4 4 0,4 2 0,1 2 0,0 2-209,0-1 0,1-3 0,5-2 0,7-2-591,4-2 0,7-1 1,-4 3-1,2-3 87,3-2 1,6 0 0,2-3 0,0 2-115,2-2 0,-5-1 0,1-2 520,-6 0 0,2 0 0,-5 0 0</inkml:trace>
  <inkml:trace contextRef="#ctx0" brushRef="#br0" timeOffset="18150">1045 2540 8150,'0'-9'-59,"-2"0"0,-1-2-104,-1-2 0,-7-1 0,1 1 0,-1 2 0,0 4 538,2 0 0,-1 3 1,-4 4-187,0 0 1,0 6 0,0 5 0,1 4-109,4 4 1,-2 5-1,6-4 1,2 1 19,2-1 1,1 5 0,0-3-1,1 0-157,4-3 1,3-4 0,7-2 0,3-2 40,1-2 1,4-5 0,-3 0 0,2-2-129,3-2 0,1-6 0,-1-4 1,-2-2-110,2-3 1,-4 0 0,-1-2 0,-3-2 143,-3 1 1,7-2 0,-10 0 0,0-2 26,1-3 1,-4 3-1,0-2 1,-2-1 74,-3-2 0,-1-1 0,-2 0 1,0 0-10,0 0 0,0 1 0,-2 3 0,-1 6 65,-2 2 1,-4 6 0,3 3 75,-2 0 0,0 4 0,-1 8 0,2 6 25,1 6 1,5 4-1,-4 5 1,3 1-60,2 3 1,7 3-1,0-2 1,3 2 2,-1-2 0,2 4 0,6-2 0,2-4-134,-1-3 0,-3-3 0,-1-7 0,0-4-221,1 1 0,-1-7 0,0-1 1,0-4-79,0-1 0,0-1 0,0-2 137,0-2 0,-4-6 0,-1 2 1,1-4 200,-3-1 0,4-2 0,-6-1 0,0-2-3,1 2 1,-4 6-1,4 3 1,-1 0 124,-1 0-37,1 5 0,-3-1 0,1 8 0,1 6 377,0 2 0,2 2 1,0 0-1,0 1-308,1-1 0,2 0 1,-3-2-1,2-1-161,3-1 0,-3-7 1,1 3-130,2 0-182,2-4 137,-5 4 133,-2-12-247,-6 4 111,0-10 41,0 4 1,0-6-6,0 0 76,0 6 56,-6-5 0,-2 6 1,-6-8-1,0 1 0,1 0 4,4 0 1,-4 5 0,4 1 0,-4 0-18,-1 0 1,5 5 0,-1-2 374,-1 4 0,3 1-208,-1 0 1,6-2-1,0-1-121,6-2 0,0 1 0,6 2 0,2-1-16,2-2 0,3 1 0,1 2 1,3-1-16,2-2 0,-3 0 0,5 4 1,-1-2 69,-1-2 1,5 0 0,-4 5 0,2 0 1,-1 0 1,-2 5 0,-5 1 0,2 2 114,-2 3 0,-1 2 1,-2 1-72,0 0 14,-6 6-63,4-4 94,-10-2-180,4-1 93,-6-6 1,0 3-204,0-1 239,-6-6-140,-2 4 0,-6-7 0,0 0 0,0 0-825,0 0 759,0-7 66,6 0 1,3-8 0,10 3 0,4 1-141,4 2 282,1 5 1,0-7-95,0 7 1,5-1 23,0 5 1,6-5-73,-2 1 0,-1-3 17,2 3 24,-7 2-8,10-4 2,-12 0 5,6 4-8,-1-11-35,-4 6 1,4-3-1,-7 1 1,-2-1 19,-2 2 1,-6-4-1,2 3 18,-4-4-24,-1-1 11,-6 6 16,-2 2 0,-6 1 209,0 0-100,0 1 0,0 5 0,0 2 0,0 4 0,0 0 195,-1 4 0,8 2 0,2 1-194,3 0 0,2 0-47,0 0 0,2 1-110,3-1 144,-4 0-8,12 0 1,-5-5 46,6 1-20,6-7-70,-4 9 0,6-10-1362,-4 3 619,-2 2 245,11-5 0,-10 4-622,7-6 713,-7 0 367,3 0 0,-6 0 0,7-6 0,1-2 0</inkml:trace>
  <inkml:trace contextRef="#ctx0" brushRef="#br0" timeOffset="20557">2781 2329 8098,'6'8'931,"-4"4"-1240,4-4 0,-2 6 1,3 0-223,1 0 1260,-5 7-360,3-6-148,-6 6-11,6-1-168,-4-4 0,4-1-276,-6-5-46,0-1 287,0-1-1,-6-2-99,4-6 87,-4 0 2,0 0-200,4-6 14,-10 4 166,10-10 1,-4 4-1,6-6 1,0 0 0,0 0 24,0 0 1,1 4 0,4 1-1,4-2 1,4-2-123,1-1 108,6 6-22,-4-4 158,11 10-154,-5-10 26,6 10 166,0-4-159,0 6-11,-6 0 21,5 0 119,-5 0-126,0 0-9,5 0 0,-10 0 1,5 0 8,-2 0 4,-1 0-185,-5 0 182,0-6 9,0 4-8,0-4-235,-6 0-2,-1-2 204,-1 0-1,-5-5 1,6 10 0,-9-5 0,-1 0 2,-2 1 0,-6 2 0,2-3 125,-4 2 0,-1 1 0,0 5 0,0 0-59,0 0 0,4 6 0,3 4 0,0 2 223,4 2 0,-3 1 1,1 0-1,2 2-128,2 2 0,2 2 0,2-4 0,4 2-139,0-2 1,3-1 0,4-4-1,0-1 56,0-1-8,6-7 32,-4 3-64,5-6 54,-1 0-967,-4 0 441,4 0 176,0-6-282,-4-2 216,4 0 0,1-4 159,-5 4 111,-2-6 0,-2-1 0,-2 1 59,2 0 0,-2 0 0,-1 0 0,0 0-269,-1 0 258,-2 0 0,-1 4 1,1 2 684,2 2 1,-5 3-380,2 8 1,1-2-1,-1 6 1,0 2-1,-1 2-74,1 1 0,1 0 1,-2 0-1,2 0-211,2 0 1,0 0-1,3-1 1,-2-2-61,2-2-81,1-5 75,3 2 0,-1-6-96,0 0 0,-2-2 22,-2-2 1,1-4-33,-7-6 1,6-1-1,-5 0 1,-2-2 0,-3-2-1,-5 1 29,-4 3 0,-4 2 1,-1 2-1,0 2 350,0-2 1,0 3 0,-1 0-1,1 2 106,0 3 1,0 1 0,0 4 0,0 2-43,0 6 0,0 1 0,1 0 0,4-2-208,4 2 0,3 2 1,2 1-1,0 0-109,0 0 1,7-1 0,2-2-1,4-4-150,1 0 1,5-3 0,1-4 0,0 0-34,1 0 0,2 0 1,-4-1-1,-2-2 115,-1-2 0,-2-1 0,0 3 0,0-4-76,0 0 0,-4 3 613,-1 0 1,1-3-170,4 3 1,-5 1 0,1 6 0,-1 3-261,-1 2 1,6-3 0,-2 2 0,6 1-136,-1 0-167,5-5 150,0 10 1,6-12 106,-6 6 51,5-7-128,-12 0 116,6 0-70,-1 0 35,2 0-48,0 0 37,-2-7 283,1-1-274,-5 1 4,4-6 26,-6 5-6,0 0-8,-6-4 34,4 4-17,-10-6 42,4 6-40,-6-4 29,-6 4 0,3-6 0,-6 1 0,-2 2 0,-4 2 0,-2-1 86,-2 2 0,-1 2 0,3 6 1,-2 0 99,2 0 1,1 0 0,2 0-1,0 2-124,0 2 0,1 4 0,4 6 0,4 0-46,3 1 0,2 0 0,0 2 0,0 2-64,0-1 1,7-3 0,2-2 0,4-2-245,1-2 139,6-6-57,-4 4-67,4-7 153,-6 0 1,0 0 0,1 0 27,-1 0 0,0-7-38,0-2-53,0-4 91,-6-1 0,3 0 1,-6-2-1,-2-2 0,-2-4 56,-1 0 0,0-5 0,0 4 1,0-4 166,0-1-8,0-1 26,0 1-170,-6 0 0,4 4 321,-2 1-132,2 6 31,2-4 262,0 7-188,0 6 123,0 2-247,0 6 1,5 8 24,0 6 1,5 2 24,0 7 1,1-1-82,-2 2 0,4 2 45,-4-2 0,4 3-6,1 1 1,0-5-7,0 1 0,0-7-602,0 2 1,0-3 233,1-2 0,-1-2 181,0-2 0,-5 1-181,1-7 1,-6 1-869,6-5 735,-7 0 0,5-2-74,-4-2 360,-2-4 0,4-6 0,-6 0 0,0-2 46,0-3 1,2 3 0,1-2 0,2 2 514,-2 2-410,-2 0 0,-1 4 0,2 3 0,1-1 0,3 1 121,2 1 0,-3 1 0,4 7-78,2 3 1,-4 3 0,-1 6 0,-2 0 50,1 0 0,6 2 0,-3 1 1,1 2-240,1-2 0,-5-1 1,2-2-1,1-2-109,0-2 1,-3 1 0,4-7-225,2-1 0,-3-1 77,1-2 1,-1-6 0,2-4 235,-6-2 1,-2-2-1,-1 0 1,3-1 59,0 1 0,1 0 0,-5 0 369,0 0-256,6 6 1,-4-4-1,4 4 49,0 0 1,-2 2 0,3 7 235,0 4 0,4 3 0,-4 6 0,1 0-177,-3 0 0,3 2 0,0 1 1,0 2-177,-4-2 0,2-1 1,1-2-1,-1 0-52,0 0-477,5-6 267,-9 4 150,10-10-71,-10 4-375,4-6 223,0 0 39,-4 0 0,6-1-232,-3-4 300,-4 3 0,5-10 62,-6 3 1,5-4 0,0-1 0,0 0 116,1 0 0,-3 4 1,5 1-126,-2-2 1,5-2 844,-2-1 1,-1 6 0,2 4 445,1 2-1066,-5 8-21,0 2 1,-1 6 0,1 0 0,0 1 0,2-1 0,-1 0 72,-1 0 0,5 0-474,-2 0 269,-2-6-438,5-2 218,-4 0 228,6-4-54,0 4-184,-6-6 0,3-1 0,-5-4 1,0-4-889,1-4 1031,4-1 1,-8 1-65,6 4 224,-6-3 0,10 4 0,-4-6 235,4 6 0,-4 1 542,1 7 0,-1 2 0,5 1-569,0 2 1,-4 6 0,-1-2 0,2 4-138,2 1 0,1-5 1,0-1-1,0-2-178,0-2 1,2 2 20,3-1 1,-4-1 0,6-4 0,-3-1-125,1-4 228,0-3-198,-5-6-7,0 6-16,0-4 138,-6 4 1,-1-6 12,-7 0 0,0-1 1,0 1-1,-2 0 33,-3 0 1,-7 2 0,-7 1 0,0 3 228,-1 1 1,-1 3 0,-4 4 0,2 0 78,-2 0 1,3 4 0,0 3 0,1 1-25,4 3 0,1 6 0,4 2 170,2-2-553,4-1 0,6-2 0,0 0-96,0 0 0,6-5 0,4-1 0,2-2-127,3-2 0,-1-3 0,1-1 0,3 0 117,0 0 1,1 0 0,-5 0 0,0 0-144,1 0 165,-1 0 157,0-6 1,0 4 239,0-2-298,0-4 293,0 6 1,-4-6 263,-1 4-330,0 2 334,-1-4-337,5 6 1,-5 4-1,4 3-51,-2 1-12,2 7 120,-4 7-122,6 0 13,-6 11 6,4-9 129,-4 16-139,0-4-10,5 7 8,-5-1-93,6 0 120,0 7 13,-6-11 0,4 13 141,-2-8-159,-4 2-16,6-2 0,-10-1 70,3 0-39,-4-6-7,-1 5 0,-12-14 94,-7 6-162,-12-13 1,-12 11-98,-9-12 0,-2-2 0,-4-7 1,0-5-575,1-4 496,-9-1-1442,14 0 1181,-16-12 1,14 1-55,-2-13-859,9 7 736,-8-16 120,11 3 468,2-6 0,2-8 0,7 7 0,-1-1 0,-5-3 0,-5-3 0</inkml:trace>
  <inkml:trace contextRef="#ctx0" brushRef="#br0" timeOffset="20715">4432 2090 8084,'14'-14'555,"0"-2"-46,0-3 1,0 3 0,-1-2 0,-2 4 0,-2 4-676,2 5-2519,-5 4 1266,1 1 1419,-7 0 0,0 6 0,0 2 0</inkml:trace>
  <inkml:trace contextRef="#ctx0" brushRef="#br0" timeOffset="21644">6392 2032 7987,'5'14'-99,"0"2"0,-2 3-4,-2 4 0,1 4-1,1 1 1,3 1 519,2-1 0,-3-5 0,3-1 0,-1-3-439,1-6 0,2-1-162,4-7 1,0-2 83,0-8 0,-6-3 0,-2-6 0,-1 0 0,0 0 0,-1-5 1,-4 0-1,0 2 35,0 2 0,5-4 0,1 0 285,2 2 1,8 1-1,6 3-58,0 4 0,-2 3 0,-6 7 1,0 2-67,0 2 0,0 6 0,1-1 1,-1 2-18,0 2 0,-6-4 0,-4-1 0,-1 0-93,2-1 0,-3 5 0,1-5 1,-5 1-137,-2 0 1,-7-1 0,1 3-1,-2-3-289,-2-2 0,-1 5 1,1-3-196,0 0 1,5-2 634,-1-6 0,1 7 0,-5 0 0</inkml:trace>
  <inkml:trace contextRef="#ctx0" brushRef="#br0" timeOffset="21840">6547 1863 7765,'-8'-6'-609,"4"-4"234,2 4 0,7 1 0,1 8 375,2 2 0,1 6 0,6-9 0,-1 4 0</inkml:trace>
  <inkml:trace contextRef="#ctx0" brushRef="#br0" timeOffset="22598">7310 2300 8009,'0'-14'0,"-1"-1"0,-2-3 143,-2 0 0,-6 0 0,2 7 0,-4 2 246,-1-2 0,0-2 1,0-1-1,1 0-629,4 0 0,2-2 0,7-1 65,0-2 1,7 2 0,2 8 0,5 4 117,5 3 0,-2 2 1,5 0-1,0 2 100,0 3 0,-5 3 0,2 7 0,-3 2 74,-2 2 0,-1 2 0,-2-4 1,-4 2-213,0-2 0,2-1 1,-4-2-162,-2 0 155,5 0 0,-5-5-28,6 1 0,-4-9-501,4-1 531,-5-6 1,6-3 0,-3-1 0,-1-1 81,0-1 1,1-4-1,-4-1 1,3 0 63,2 4 1,0-1-1,3 5 1,-2-2 55,2 1 1,-3 4-1,1 6 1,2 0 79,2 0 1,1 0 0,0 1-1,-1 4-56,-4 5 0,3 2 0,-2 2 0,1 0-137,-2 0 1,-1 1 0,-5-1 96,2 0 0,1-5-320,-1 1 1,-3-9-162,2-1 0,-2-6 1,-1-8 393,4 0 0,-2-4 0,5 3 0,0 2 0,0 1 0,-4 1 0,4 0-229,-1 1 1,3 7 0,0-2 493,2 4 1,-2 1 0,-1 1 19,2 4 1,0-2 0,0 5 0,-1 0-227,1 0 0,1-5-102,2 2 0,0 1 1,0-1-1,1-2 59,-1-2 0,0-7-132,0-3 0,-6-4 1,-4-1 120,-2 0 1,-4 1-1,-2 2 1,-6 2 12,-2-2 0,2 3 1,1 0-1,-2 0 108,-2 1 1,-1 3 0,0 0 0,0 2 152,0 2 0,0 0 0,0 2-289,0 2 0,4 3 0,2 4 0,2-2-325,3 2 0,1-3 0,2 1-156,0 2 1,2-3 0,3 0-1,4-2 491,4-3 0,7-1 0,2-2 0</inkml:trace>
  <inkml:trace contextRef="#ctx0" brushRef="#br0" timeOffset="22856">8143 1779 8009,'0'-14'0,"0"0"487,0 0 57,0 6-292,0-4 1,-5 12 0,0 0 0,1 7 0,-1 8-46,0 3 1,1 4 0,4 8 0,0 1-297,0 2 31,0 7 0,4-9 0,3 5 0,-1-1 0,2-4 0,-2-1 0,2-4-906,0-2 68,-5 2 431,3-10 1,-6 0 0,2-8-275,2-2 0,-2-3 739,3-8 0,-10-9 0,-3-8 0</inkml:trace>
  <inkml:trace contextRef="#ctx0" brushRef="#br0" timeOffset="22964">8143 2076 8009,'0'-19'43,"0"0"1,0 0 164,0 5 0,0 5 0,1 1 375,4 2-423,-3 1 1,10 5-1,-2 0-272,2 0 1,2 0 0,0 0 0,1 0-474,-1 0 1,0 0 0,0 0 584,0 0 0,6 0 0,2 0 0</inkml:trace>
  <inkml:trace contextRef="#ctx0" brushRef="#br0" timeOffset="25297">9144 2047 8080,'14'0'1391,"6"-6"-927,-4 5-340,4-12 0,-1 10 0,0-5 0,-2 0 384,-1 0-312,-2-1-49,0 1 0,-4-3-843,-1 6 1,-6-5 0,2 0 0,-4-4 325,-1-5 0,0 2 1,-1-7-1,-4 1 323,-4 1 1,-2-9-1,0 2 1,1 0 16,-1-1 0,3 2 0,-1 1 0,0 3 752,1 6 1,-5 3-37,4 6-634,3 3 49,-1 12 0,7 3 76,0 10-235,0 9 80,0 2 1,7 16-1,2-2 24,4 4 8,7 10 1,-4 5-1,2 4-1,-2-1-9,4 6 0,-9 1-1048,4 2 1061,-4-3-35,3-2 15,0-12 27,-6 4-14,4-12-192,-4-6-170,0-4-36,4-11 173,-10-14-31,10 4 199,-4-17-75,0 4 1107,5-12-1393,-12-8 132,12-8 106,-12-7 1,6-3 0,-7-5 0,-2 0 51,-3-2 1,-2-8 0,-8 7-1,0 1 123,-4-2 0,2 1 0,-7-3 0,-1 3 55,-2 2 0,-1 3 0,0 7 303,0 0-362,0 6 650,6 2-291,-5 6-204,5-1 0,0 8 290,3 2-365,4 3 0,0 4-66,1 3-75,6 2 6,2 8 1,6-1-81,0 0 0,2-2 1,4-1-1,8-1-33,8 1 1,6-5 0,4-1 0,2-4-447,2-1 1,-3 0 0,3-1 0,-1-2 294,-4-2 1,-1-6 0,-3 1 402,-4-2-115,-3-2 1,-1-5-1,-1 0 1,-4 2 127,-3 1 0,-4 2 0,4-2 176,-1-2 1,-7 2 0,3-1-1,-1 4 94,0 4 0,-1 7-160,-4 2 0,0 3 1,0 10-1,0 3-134,0-1 1,0 2 0,2 1 0,1 1 284,2-2-245,6-2-1033,-10-7-52,12 5 711,-5-12-499,6 6 459,-6-7 0,4 0-141,-2 0-32,-4 0 310,6 0 0,-8-5 0,3-1 1,0-2 38,-4-3 1,-2-2 0,-1-1-1,2 0 109,3 0 0,-4 0 0,4 0 0,-4 0 376,-1 0 0,5 4 55,0 1-184,0 6-109,1-4 0,-3 9 0,5 3 0,-2 4 0,-1 4 114,1 1 1,-3 4-1,5 1-202,-2-1 0,1-3 1,-3-1-170,6 0 1,-2-1 32,1-4 1,-4-2 0,4-7-209,2 0 1,-3-2 0,0-3 0,0-4 0,-2-4 77,0-1 1,0 0-1,-3 0 1,2 0 313,-2 0-116,5 0 0,-6 0 0,4 0 0,0-1 454,4 1 0,2 6 21,2 4 0,0 4 0,-1 4-256,-4 6 0,2 2 0,-4 3 0,-1-1-86,0 0 1,5 0 0,-1-2 263,2-2-1367,-4 2 598,4-10-15,-4 4 1,2-6-368,-1 0 579,-6 0 0,4-6 0,-7-3 0,0-4 74,0-1 1,4 0-1,1 0 1,-2 0 99,-1-1 0,2 1 1,3 0-1,-1 0 6,0 0 0,4 5 1,-4 1-1,2 1 55,3 4 1,-3 2 767,1 1-631,-6 0 1,8 1 0,-5 4 0,1 4 37,-1 4 0,0 3 1,-3 1-1,2 2-247,-2-2 0,3-1 1,1-4-1,-1-1 190,0-1-779,-1-7 380,1 9 120,-4-10-684,10 4 374,-10-6 160,4 0 1,-1-1 0,1-4 22,2-5 164,-5-2 1,5-2 0,-5 0 0,2 0 0,-1-1-1,3 0 114,2-4 1,4 3-1,-1-3 1,-1 5 223,-1 5 0,-1-2 0,5 6 4,0 2 1,0 2 0,0 1 335,1 0-480,-1 6-46,-6 2 1,4 6 0,-3 1 29,4 4-4,-5-3 21,4 4 15,-10-6-224,4 1 0,-6-1 164,0 0-264,0 0-17,0-6 289,-6 4-82,-2-4-452,-6 0 203,0 4 1,0-10 178,-7 4 61,6-6-91,-6 0-44,7 0 1,5 0-148,-1 0 0,7-1 0,-1-4 253,2-4 1,4 1-1,2-2 1,7 1-6,6 1 0,1-3 1,5 5-1,2 0-3,2-1 0,1-4 0,0 4 0,1-3-52,-1 1 0,-1-2 0,-2-6 0,-2-2 64,2 1 1,0 1-1,-1 0 1,-5-2 5,-4 2 0,-5-3 0,-2-1 0,-2 1 110,-3-1 1,-3-2 0,-5 2-19,-4 0 1,-4 3 0,-1-2 0,0 1 0,0 0 14,0 2 0,0 6 0,0 3 0,0 2 59,-1 3 0,8 3 1,0 4-1,3 6-50,-1 2 1,0 9 0,5 2 84,0 4-185,0 1 0,0 5 0,0 2 0,0-1 21,0 1 0,2 2 1,1-4-1,3-3-32,2-5 0,-3 2 0,4-5 0,1 0-195,-3-4 215,6-8 17,-5 2-67,0-10 0,4 6-290,-2-4 203,2-2 1,-2-2 0,-3-9-22,0-4 0,2-3 0,-3-1 1,1-2-149,-1 2 177,5 1 133,-3-4 0,6 4-170,0-2 27,0 2 255,0 2 1,0 1-16,0 4 196,0-4-92,1 12-160,-1-6 1,0 14-10,0-6 1,-2 17 0,-1-4 583,-1 1-443,-7 7 0,8-1-146,-6 2 0,4-2 0,-3-7 0,1 0-190,-1 0 1,5-5-1,-2-1-343,4-2 332,-5-1-4,10-5 170,-8 0-152,10 0 1,-4-1 10,3-4 1,-4-3-49,4-6 0,-5 0-3,-4 0 0,1-2 60,-7-3 0,6 2 1,-5-5-1,-2 2 0,-2 1 424,-1-2 1,0 6 284,0-4 0,-6 5 218,-3 4-535,-4 4 0,0 12 0,4 4 0,-2 2-201,6 2 0,-4 1 0,4 0 0,2 2 1,2 4-1,1-1 0,0 1-227,0-4 0,0-1 0,0-2 0,1 0 48,4 0 0,3-5 0,6-1-643,0-2 0,0-1 340,0-5 1,0 0-12,0 0 1,2-6 103,3-4 1,-3 3 82,2-3 0,-5 1 274,1-5 0,-8 0 11,8-1 1,-3 6-1,2 0 1,-2-1 0,-3 1 351,-2-1 1,5 7 614,-2-1-764,4 2 0,-4 4-161,1 2 1,-6 3 0,4 4 0,0-2-1,-2 2-227,1 1 1,4-2-1,-2-2 1,4-2-568,1-3 578,0 5 0,0-6 4,0 2 1,0-4 4,0-4 0,0 0-13,0-5 1,1 4 3,-1-4 320,0-1-270,-6-4-10,4 0 171,-10 0 0,2 0 0,-8 0 0,-6 0 0,-2 1 537,-2 4-597,0-4 1,-5 7 0,0-5 48,2 2 689,1 5-336,-4-2-469,10 6 1,-9 5 0,10 1 0,-2 2-1,0 3-1172,2 2 0,1 1 1208,-2 0 0,-2 0 0,4 0 0</inkml:trace>
  <inkml:trace contextRef="#ctx0" brushRef="#br0" timeOffset="25561">11726 1383 8820,'14'-12'290,"0"1"1,0 3-314,1 2 1,-6 2 0,-1 9-1,0 6 285,-1 6 0,-3 12 0,0 10-645,-2 6 328,-2-1 1,0 9 0,0-5 0,0-3 17,0-1-601,0-2 294,0-6 147,6-1-13,-4-7-851,4-6 422,-6-2 639,0-6 0,0 1 0,0-1 0</inkml:trace>
  <inkml:trace contextRef="#ctx0" brushRef="#br0" timeOffset="25789">10274 1383 7999,'0'8'0,"0"-2"-714,0-6 80,0 0 574,0 7 60,-7-6 0,0 12 0,-8-5 0</inkml:trace>
  <inkml:trace contextRef="#ctx0" brushRef="#br0" timeOffset="26013">9921 1637 7975,'-14'0'-222,"0"0"1,0 0-165,-1 0 221,-5 0 0,4 0 0,-2 0-340,2 0 431,-4 6 1,4-4 0,-3 3 73,3-4-17,2-1 1,0 5 16,0 0 0,6-1 0,2-4 0,0 0 0,-2 0 0</inkml:trace>
  <inkml:trace contextRef="#ctx0" brushRef="#br0" timeOffset="27586">12815 1369 8061,'-14'-36'-153,"-1"2"1,3 5-1,1 3 389,2 2 1,1 12 1374,-2 12-1377,4 12 31,6 16 1,0 8-201,0 7 0,6 4 0,4 1 0,4 1-204,5 0 0,-2-2 0,6-5-373,2 0 669,2-6-77,1-1-152,1-7 113,-7-6-742,4-2 220,-10-5 212,10-8-75,-10 0 189,-2-1 49,-1-4-97,-12 4 180,6-12 0,-7-2 1,0-6-1,0-1 0,0 1 15,0 0 0,-7-5 1,-2-1-1,-4 0-1,-1-1 1,-4 1-1,-3 3 395,-1-2 0,5 0-30,-2 5 125,-3 6-275,6 2 1,-4 6 24,6 0 145,0 0-127,6 0-19,-4 0-81,10 6 0,-4-3-159,6 7 1,6-6-1,5 4 1,5-2-313,2-2 1,6-3 0,-4-1 0,2 0 56,3 0 0,0-1 1,1-3-1,-5-2 204,0-2 1,2 0 0,-4-3 135,-2 2 1,-1 4 0,-2-2 0,0 0 189,0 4 1,-4 2 0,-1 2-110,2 4 1,-3 3 0,0 6 0,0 1-4,0 4 1,-4-3 0,6 4-1,-1-1-84,-1 0 1,4-5-1,-2-5-304,2 2 347,3-4-28,-1-1-84,0-6-538,-6 0 0,3-2 267,-7-2 1,6-4 0,-4-6 0,0 0-30,1 0 0,2-1 289,-4 1 1,-1-4 0,-2-1-71,3 1 0,-4 3 0,5 1 736,1 0 1,-4 6-403,6 3 0,-4 10 0,3 4-31,-2 4 0,3 1 0,-2 0 0,-1 0-295,0 0 1,5-1 0,-1-4-1,2-3-213,2 1 1,-4-6 0,-1 4-238,2-4 0,2-1-342,1 0 697,0-6 0,-2 3 0,-1-6 0,-1-1 0,-1 1 0,-1-1-59,-3-1 0,1-6 1,-1-3-1,-2-1 211,-2 1 1,-1-10 0,0 2 0,0-3 62,0-4 1,0 4-1,-1-7 1,-2 1 215,-2 0 1,-1 3 0,3 6-1,-4 1 83,0 4 1,3 2-1,-2 9 5,0 2 0,4 6 0,-2 8 0,2 7-212,2 6 0,2 4 0,1 4 0,3 0 146,2 5-443,-5-2 139,9 13 0,-10-11 149,11 4-55,-12 1 1,10-6 62,-6 4-163,6-3-640,-10-8 312,6 5 180,-7-12-532,0 6 339,0-7 102,0-6-292,0-2-307,0 0 863,0-4 0,-2-7 0,-3-9 0,4-9 0,-5 1 0</inkml:trace>
  <inkml:trace contextRef="#ctx0" brushRef="#br0" timeOffset="27685">13674 1454 8061,'2'-14'85,"3"0"0,-2-1 349,6 1-202,1 0 1,4 6-185,-6 2 1,4 1 0,-2 1 0,2-1-418,2-1 1,7 4 0,2-4-1,4 1 369,1 0 0,6-5 0,3 2 0</inkml:trace>
  <inkml:trace contextRef="#ctx0" brushRef="#br0" timeOffset="28172">14352 1101 8014,'19'-8'-249,"-1"3"0,0 4 318,-3 1 1,6-5 0,2 0-1,4 2 36,1 2 1,2 1-1,1 0 1,2 0-417,-1 0 1,-7 0 0,-3 0-1,-2 0 11,-3 0 1,-3-2-1,-3-1 275,-1-2 1,-7-1 0,0 3 204,-6-2 0,-5 1 1,-6 4-1,0 0 233,0 0 1,4 0-1,1 1 1,-1 4-175,3 4 1,0 4-1,7 2 1,0 3 2,0 1 0,0 6 0,0-2 42,0 4 0,7 1-770,2 0 1,-1 0 214,1 1 1,-4-1-12,4 0 320,1 0-248,-2 1 0,-2-6 304,-6 1-137,0-7 0,0 3 1,-2-6 0,-2 0-1,-6 1-21,-2-1 0,-9-5 115,-2 0 47,2-5 0,-4 2 102,6-6 0,-1 0 0,3-2 0,-2-2-202,2-6 0,6-1 0,3 0-1981,2 2 1983,1-1 0,-1-4 0,-2 0 0</inkml:trace>
  <inkml:trace contextRef="#ctx0" brushRef="#br0" timeOffset="29702">15143 1383 9092,'0'14'581,"0"0"0,0 1-500,0-1 1,0 0 0,0 0 0,0 0-56,0 0 1,2-1-1,1-2 1,3-4-716,2 0 1,-3 2 0,4-4 187,2-2 0,1-3 1,1-5 332,-4-4 0,-2-4 1,-7-1-1,1-1-183,4-4 3,-3 3 533,4-4 0,-5 1 105,4 0 0,-2 0 1,7 5-1,1 0 156,1 0 0,-2 1 1,-1 4-198,2 4 1,1 4 0,3 2 0,-3 4 0,-1 4-28,-2 4 0,-4 6 0,3 1 0,0 0-250,0 1 1,-4-2-1,4-5 1,0 0-312,0 0 1,-3-1 0,2-2-294,0-2 1,4-6 184,-2 2 0,4-10 378,1-4 0,-5-4 1,-1-1-1,-2 0-25,-3 0 1,-1 0 0,-2 0 0,2 1 443,2 4 0,-2-4 0,4 5-66,0 0 0,-2 2 0,3 8 0,1 1-154,0 2 1,0 5 0,3 0 0,-2 2-79,2 3 0,2-3 1,1-1-1,0-3-97,0-2 0,-4 4 0,-1-6 0,2-1-442,1-1 1,3-2 90,-1 0 1,-6-6 326,-4-4 1,-2-2 0,-4-2-1,-2 0 1,-6-1 63,-2 1 1,-9-1-1,-1-3 1,0 0 206,3 0 1,-1 7 0,0 4 0,-1-1 172,1 0 1,1 5-1,5-2 343,0 3-782,6 9 0,2 1 56,6 6 0,0 0-132,0 0 1,11-5 0,3-1 0,2-2-279,-1-2 1,4-3 0,1-1 0,1 0 202,-1 0 1,4-1 0,-4-3 238,2 0 1,-3-6 0,3 4-1,-2 0 1,-3-1 123,-1 4 1,3-3 0,0 1 226,-2 2 0,-1 2 1,-4 2-104,-2 4 1,1 3-1,-7 6 1,-1 0-211,-1 0 1,0 0 0,1 0 0,1 0 36,0 1 1,-1-1 0,0 0-261,2 0 1,5-6 0,-2-2-268,0 0 233,5-4 0,-5 4 1,4-7-37,-2-4 0,0 2 1,-5-7-1,0 1 83,1 1 1,-4-4-1,4 2 1,-1-2 84,-1-3 1,3 1-1,-3 0 1,4 0 436,0 0 0,5 0 64,-4 0 0,4 1-44,1 4 0,-2 9 0,-2 9-262,-6 4 1,3 2 0,-3 3-1,1 1-52,1-2 1,-3-2-1,7 0 1,-1-1-276,-1 0 1,5-2 0,-6-1-51,1-1 0,5-7 1,-4 2-1,4-4 20,1-1 1,0-1 0,0-3 0,-1-2 140,-4-2 0,4-1 1,-6-7-1,3-1 56,-1-2 1,-4-6 0,3 2 0,-2-4 86,-3-1 0,-1-5 0,-2 0 1,0 1 0,0 3 0,0-4 0,0 0 1,0 3 165,0 5 0,-6 0 1,-4 6-11,-2 2 1,2 7 0,1 6 107,-2 2 1,-2 2 0,1 2-1,1 2-196,1 6 0,6 4 1,-4 5-151,1 4 24,-3 10 0,8-3 0,-3 4 1,4-1-81,1 0 1,4 0 0,3-5-1,0 1-78,4-1 1,7-6-1,1-3 1,-1-4-224,3-1 0,-4-1 1,5-4-1,0-4 142,0-3 0,-5-2 0,2 0 0,-2 0-245,2 0 538,-3-7-80,4 0 0,-11-8 60,1 1 0,-2 0 0,3 0 0,-4 0 30,0 0 1,2 0 0,-3 0 1269,2 0-828,-5 6 0,4 3 1,-7 10-274,0 4 1,1 4-1,4 1-203,4 0 1,-1-2 0,2-1-1,1-3-1041,1-1 940,2-3-177,0-4 1,2 0 22,3 0 0,-3 0 0,2 0 53,-2 0 0,-2-1 0,-1-4 193,-4-4 0,-3-4 0,-6-1 86,0 0 0,-11 0 0,-3 0 0,-1-1 92,-1 1 0,-3 2 1,0 1-1,0 3 100,-1 2 1,4 1-1,-2 5 1,2 0-469,2 0 0,0 2 0,0 2 1,-1 4-462,1 0 0,5 4 1,1-2-1260,2 2 1887,-5 3 0,9-8 0,-4 0 0</inkml:trace>
  <inkml:trace contextRef="#ctx0" brushRef="#br0" timeOffset="29923">16849 735 8569,'7'-5'2110,"1"10"-2082,-1 12 0,0 15 0,-7 7 73,0 6-300,0-1 0,0 10 0,1-6 0,2-1-380,2-3 0,4 2 0,-2-10 0,-1-2-885,0-6 1464,5 1 0,-3-14 0,6 6 0</inkml:trace>
  <inkml:trace contextRef="#ctx0" brushRef="#br0" timeOffset="32327">1130 3741 8196,'14'0'-445,"-3"-5"-56,3 0 0,-8-4 163,8 4 334,-3 1 0,-3-3 21,5 6 6,-12-6 43,5 7-24,-6 0 0,-6 0-25,-3 0 207,-4 0-240,-1 0 0,5 0 0,-1 0 0,-1 0 1,-1 0-86,-2 0 1,4 0 0,1 0 2,-2 0 814,5 0-381,-1 0 1,9 0-1,3 2 334,4 3-513,-3-4 0,7 6 1,-4-7-1,5 0-80,5 0 0,-3-7 1,3-2-1,-4-2-15,-1 1 1,1-2-1,-1 3 1,-2-4-134,-2-1 0,1 0 0,-7 0 0,-1 0 25,-1-1 0,-4 1 1,-1 0-1,-3 2 107,-2 2 1,0-2-1,-3 4 9,2 0 0,0 2-38,-6 6 11,8 0 1,-6 0 200,4 0-174,-4 6-37,5 2 350,-4 6-323,10 6 0,-4-4 75,6 11 0,0-7 130,0 4-167,0 2-21,0-4 21,0 0-3,6-1 40,2-7-99,6 0 0,2-2 0,1-1 0,2-3 0,0-2-187,1-2 1,0-4-1,6-4 1,-3-2-503,2-2 667,-4-1-444,-1-5 238,0 0 0,-4-2 111,3-3 17,-10 3 1,2-4-160,-6 6 346,0 0-114,-5 0 0,0 0 1,0 0-1,0-1 1,0 1-1,0 0 119,0 0 1,0 0 167,0 0 312,0 6-509,0 2 1,0 7-1,0 6-17,0 7 0,1 1 0,2 9 0,4 1 9,0 2 1,-3-4 0,2-1 0,0-1-58,3-4 0,-1-2 0,2-2 0,-1-2-179,-1-2 0,4-5 1,-2 0-1,2-4-234,3-4 48,-1 2 1,-2-11 156,-2 4 0,2-4 1,-4-1-1,1 0 1,-1-1 31,-1-4 0,3 1 1,-2-3-1,2-1 151,-1 0 1,-4 0-1,3-3 1,0 3 314,-1 1-152,-3 2 1,6 5 0,-3 2 0,1 2 149,3 6 0,-4 10 0,1 8 0,0 6-9,0 2 1,-3 5-1,2-3 1,1 2 295,0 2-866,-5-6 258,4 5 1,-3-11 0,3 3-591,0-4 253,-3-7 211,8 5-97,-10-12 229,10 5 1,-9-6-31,7 0-1100,-1 0 528,-1 0 155,4-6 160,-10-2 30,11-6 1,-7 0-1,3 0 1,-2 0 162,-1 0 0,-5-7 0,6-1 0,-3-1 111,1-1 0,0 2 1,-4-3-1,2 3 66,2 2 0,0 1 1,-5 5 450,0 0 1,1 6-1,3 5-325,0 6 1,3 5-1,-4 8 1,3 2-90,2 6 0,1 9 0,5 5 0,0 2-107,1 3 0,-1 1 0,0 1 1,-2 2-86,-2-1 1,1-3 0,-7-2 0,0-2-18,-3-1 0,-2-7 0,-4 1 1,-5-6 54,-2-2 1,-2-7 0,0 0-1,0-6-15,-1-6 1,1 1 0,0-1-1,0-3-32,0-5 1,5-10-1,1-7 1,1-2-12,4-3 0,2-2 0,2-3 0,4-1-54,4-2 0,-1-5 1,3 5-1,3 2 136,4 1 0,0 2 0,-2 0 1,1-1 175,2 1 0,2 5 0,-4 2 0,3 4 96,2 5 1,-5 2-1,2 1 1,-3 4-25,-2 3 1,0 4 0,0 3 0,0 6-57,0 6 1,1-1-1,-1 4 1,0-1-92,0 0 1,-5-1-1,1-3-97,1-1 1,1-2 0,2-2 0,0-6-20,1-2 0,-6-2 0,0-2-288,2-2 1,-4-4 0,-3-6 0,-2 0 91,-2-1 1,-2 1-1,-2-1 1,-6-3 136,-2 0 0,-4-1 0,-1 3 1,-2-1 4,2-2 1,-4 0-1,2 7 1,2 1 405,2 1 1,0 7-1,1-2 513,0 4-779,0 1 0,8 6 1,6 2-92,8 0 1,4-2-1,2-6-352,0 0 417,1 0-57,-1 0 49,6 0-207,-4 0 0,10-6-360,-2-4 315,-4-2-61,7 4 200,-5-4 112,6 4-114,0 0-40,1-5 368,-7 12 0,3-6 0,-5 7-4,2 0-211,1 0 1,-1 0-1,-1 2 1,-2 3 375,-1 4 0,0 4 1,-7 2-1,-2 3-255,2 0 1,-5 1 0,1-5 0,-3 0-247,1 1 0,4-1 0,-2-2-249,0-2 0,-2-4 64,5-6 1,-1-6 0,4-4 60,-4-2 0,2-2 1,-6-2-1,-1-1 48,3-2 1,-6 0 0,4 3 0,-2-1-187,2-2 174,-4 0 4,12 5 36,-12 0 896,6 0-391,-1 6-218,2-4 67,0 10-175,4-4 0,-4 11 1,6 2-1,0 4 311,0 5 0,0 8 0,1-1 1,-1 4-234,0 1 0,5-1 0,-1-2 0,0-2-129,-3 2 1,1 0 0,1 1 0,1-3-37,-6 2 1,2 2 0,-6 1 0,0 0 1,-3 0 0,-4 5 1,-4 2-1,-5-2-4,-6-3 0,-14 6 1,-2-10-1,-3-1-69,-1-4 0,-4-7 0,3-5 1,1-4-439,-1-3 0,3-4 0,3-3 0,1-4 559,0-4 0,0-7 0,-1-2 0</inkml:trace>
  <inkml:trace contextRef="#ctx0" brushRef="#br0" timeOffset="32465">2526 3062 10635,'-14'-15'-1522,"-1"-4"1522,8 10 0,-6 9 0,5 15 0</inkml:trace>
  <inkml:trace contextRef="#ctx0" brushRef="#br0" timeOffset="34312">4206 3529 6990,'-5'-9'624,"0"-1"1,1 6-31,4-6 0,6 2-519,3-1 0,4 4 0,1 10-18,0 4 163,0 4-221,-6 1 38,5 0 1,-12 0 35,4 0 0,1 0-81,-1 1-95,0-8 204,-5 0-24,0-7-174,0 0 1,0-7 0,0-2-153,0-4 0,0-5 0,0-3 0,0 1 93,0-1 1,1 3-1,2 2 1,4 0 113,0 2 0,3-3 0,4 9 0,0 0 86,0 4 0,0 2 0,2 2 1,1 0 341,2 0 1,5 6 0,-6 4 0,0 4-149,-3 5 0,-5-2 0,-1 5 0,1-2-168,-3-3 1,1-1 0,-5-2 27,2 0 1,0-4-406,-5-1 0,0-7-67,0-2 1,0-2 160,0-7 0,0-1 101,0-4 1,0 5 0,0-1-1,0-1 1,1-1 148,4-2 1,-2 0 0,7 0-1,1-1 41,1 1 1,2 6 0,0 4 0,0 2 116,1 2-103,5 0 0,-4 6 201,2 4 0,-2 2-243,-2 3 43,-6-1-140,5 0 0,-7 0 1,5-2-1304,-2-2 718,-6 2 0,8-12 246,-6 0 0,1-4 1,-3-7 266,2 1 95,6 7 244,-9-3 1,10 6 0,-2 0 120,2 0 1,-2 0 0,-1 1 0,2 4 0,3 3-130,5 0 0,-3 0 0,4-5-198,0 2 1,-4-1 0,4-4 0,-1 0 0,0-1-80,-2-4 0,-1-3 0,-2-6 0,0 0-53,0 0 1,-6 0-1,-3 0 1,-4-1 78,-1 1 1,-1 0-1,-4 0 1,-4 2 88,-4 2 0,-1-2 0,0 2 0,-2-1 40,-2 2 1,0-2 0,-4 6-1,2 2 79,3 1 1,-4 4 0,2 1-1,4 3 173,4 2 1,0 6 0,6 5-317,2-2 0,1-1 0,2 0 0,0 1 0,2 2-318,3-2 0,3-6 1,6-3-1,0 0 17,0 0 1,5-5 0,0 1 0,-1-4 184,3-4 0,-6-4 0,6-6 1,-2 0 109,-1 0 1,1-1-1,-3 1 1,1 0-23,2 0 0,0-2 0,-4-1 0,3 0 183,1 4 0,-1-1 0,-2 6 0,1-1 4,2 0 0,0 5 1,-3 0-1,1 2-18,2 2 0,-1 6 0,-3 4 1,-1 2 88,0 3 1,0-1-1,-2 0 1,-1 0-145,-1 0 0,-1 0 0,5 0-151,0 0 0,-6-4 0,-1-2-518,-1-2 0,2-1 213,6-5 1,0 0 0,0-2 188,0-3 0,0-3 0,0-6 0,-1 0 76,-4 0 1,2 0-1,-4 0 1,-1 0 74,0 0 0,0-5 0,-3 0 0,4 2 53,1 1 0,-4 2 0,4 0 226,-2 0-8,-1 0 0,-5 7 0,-1 7 42,-4 8 0,2 6 1,-5 4-1,2 2-103,2 2 0,-2 0 1,1 3-1,2-3-178,2-2 0,7 4 0,3-5 0,4-2-1,1-1 1,2-7 0,3-1 0,3-2-578,0-3 1,4-1 0,-4-2 0,2 0-631,-1 0 1,1 0 1179,4 0 0,6-6 0,2-2 0</inkml:trace>
  <inkml:trace contextRef="#ctx0" brushRef="#br0" timeOffset="35486">6830 3161 8208,'-15'-6'1620,"1"4"-1715,0-4 48,0 6 0,0 6 646,0 2 0,-5 8 81,0 3-322,0 3-687,12 6 211,-6 0-3,11 7 1,-4-7 0,6 2-1,0-7 80,0-2 1,6-3-1,5-4 1,5-1-190,3-4 0,4-2 0,-2-7 0,-1 0-915,1 0 829,4-7-33,-3 0 303,6-8 1,-5-3 169,1-1-260,-1-6 294,-1 3-156,5-6 1,-11-1-1,4 1 1,-3 0-41,-3 0 0,4-5 1,-10-2-1,-1 1 19,-2-1 0,-3-2 0,-2 2 1,-2 1 33,-3-1 1,-1 2-1,-5 7 1,2 2 459,-2 5 1,3 4-286,-1 0 1,1 11 0,-2 7 0,6 11 38,2 6 1,2 9 0,0 5 603,0 2-832,6 2 1,-4 9-1,4 0 337,0-2-423,-4-1 0,10-1 0,-4-3 116,0-2-136,5-4 0,-1-7 0,7-2 1,-2-4 57,-1-6 0,3 1 1,0-10-1,-1 0-485,3 1 252,-5-3-170,4-10 241,-6-2 1,0-3-65,0-3 12,0 3 0,-4-9 156,-1 6 0,-4-5 0,3 0 0,0 0 135,-1-1 0,-3 3 0,2-5 0,-2 1 80,1 4 0,1 3 1,-2 3 261,0 2 0,3 5 1,-4 1 663,1 6-700,1 5-108,1 6 0,-4 5-173,3 0 101,-4 6-75,5-9 0,-2 9 1,3-6-1,1-2 0,-1-1 1,0-2-389,1 0 0,0-5 0,3-1 0,-2-2-489,2-2 590,-4-3 1,4-2 5,-7-4 0,6 2 0,-5-7 0,-2-1 137,-2-1 1,-1-2-1,0-2 1,0-1 0,-1-2 63,-4 2 0,2 1 0,-7 0 0,-1 1 111,-1 1 1,-2-4 0,0 9-1,0-2-41,-1 1 1,1 4 0,0 6 428,0 0 1,0 0-317,0 0 1,6 6 0,3 4 0,4 2-358,1 3 1,0-6 0,1-1 0,4-2-503,4-3 588,4-1 0,1-2 0,2 0 0,1 0 0,2-2 0,-2-1 0,0-3 7,2-2 1,-3 5 0,4-2 118,1 4 1,-4 1 0,5 0-1,0 0 1,0 0 382,3 0-170,-5 6 2,7-5-210,-11 12 1,5-5-6,-2 6 1,-8 0-21,3 0 0,-4 0-16,-1 0 1,-3-4 0,-6-1 0,-1 1 0,-4-3-1,-4 0 1,-5-3-16,-5 1 0,2 0 0,-5-5 0,1 0-34,4 0 1,1-2 0,2-1-42,0-2 1,2-6-8,2 2 0,5-2 1,10 2-1,5 4-30,2 3 1,7 2 0,1 0 0,2 0-201,3 0 278,2 0 14,1-6 0,0 4 0,1-4 3,-1 0 0,0-2-83,0-6 47,-6 0 0,3 0 0,-4 0 429,1 0 1,-10 1-38,2 4-158,-9-4 0,1 10 195,-6-6-329,0 5 115,0-2 1,-6 6-31,-3 0 1,-4 0-1,-1 2 1,0 1 128,0 2 1,0 1 0,0-2 0,-1 6-90,1 2 1,5-2 0,1 1 0,2 3-87,3 3 0,1 2 0,2-5 1,0 0-101,0 0 0,6 0 1,4 1-1,2-3-345,2-2 0,5 0 0,2-5-1131,1-2 781,-5-1 322,9-2 57,-10 0-958,11 0 1300,-11-6 0,10-2 0,-4-6 0</inkml:trace>
  <inkml:trace contextRef="#ctx0" brushRef="#br0" timeOffset="35715">8467 3147 8161,'-7'0'1642,"2"0"-1870,10 0 1,2 0 0,8 0 0,-1 0-592,0 0 0,-5 0 819,1 0 0,-1 0 0,5 0 0</inkml:trace>
  <inkml:trace contextRef="#ctx0" brushRef="#br0" timeOffset="37853">8651 3091 8090,'5'14'19,"-1"0"1,-1 0 224,-1 0 1,-2-4 0,0-1 226,0 2 1,5 1-223,-1 3-363,1-8 1,-6 0-1,-3-9 112,0-3 0,-6 2 0,4-5 1,0 1-203,-1-1 0,3-2 0,4-4 0,0 0 198,0 0 0,1 0 1,4 0-1,4 0 86,4 0 0,1 4 1,0 2-1,2 2-53,3 3 1,-2 1-1,5 2 1,0 0 15,0 0 1,-3 0-1,4 0 1,2 0-87,2 0 1,1 0 0,-1 0 0,-2 0 110,-2 0 0,-1-1 1,3-2-1,-3-4-131,-1 0 0,-7 2 0,-6-5-60,-2-1 1,-3 5 0,-8 0 0,-4 1 112,-4 0 1,-1-4-1,0 4 1,-1 2 245,-4 2 0,3 1 0,-3 0-13,4 0 0,0 1 0,1 4 1,2 4 1,2 4 1,3 1 0,3 2 0,0 1-56,1 2 1,1 6 0,4-3 0,1 0-213,1-3 1,7 1-1,-1-1 1,2-2-172,2-1 1,5-7-1,0-1 1,-2-2-153,-1-3 1,-2-1 0,0-2 0,0 0 87,0 0 0,-4-2 0,-1-2 1,2-6 109,2-2 0,-1 2 1,-1 1-1,-1-2 185,1-2 1,-3-1 0,1 2 0,0 1 275,-1 1 0,-2 6 0,-4-4 690,3 1-830,-4 3 0,10 5 1,-6 4-1,0 3-73,1 0 0,-3 4 0,6-2-118,2 2 0,2-2 1,1-3-1,0 1-179,0 0 1,0-5-1,1 2 1,-1-3-29,0-2 1,-5 0 0,1 0 81,1 0 0,-5-7 1,-1-2 14,-4-4 1,-1 4 0,-1 0-1,-4-2 174,-5-2 1,-2-1-1,-2 0 21,0 0 0,0 0 1,-2 1-1,-1 2 78,-2 2 1,0 1 0,5-2 186,0 6 0,4 2 1,3 4-25,0 2 0,3 4 0,4 6 0,0 2-301,0 3 1,0-3 0,0 4 0,1-1 47,4 0 0,1-1 0,5-4 0,-2-1-425,2-4 1,2 2 0,1-6 0,0-2 153,0-1 1,5-2-1,2 0 1,-1 0 147,0 0 0,4-2 0,-4-1 0,2-2 83,3 2 0,0-3 1,0 1-1,-1 2 17,1 2 0,-3 1 0,0-2 1,0-1-18,0-2 1,-5 0-1,2 4 1,-3-2-4,-2-2 0,0 0 1,-2 4-1,-1-2-78,-1-2 0,-7-6 41,2 2 0,-4-4 0,-2 0 217,-4 4-130,-3-3 1,-6 5-1,-2-4 1,-1 3-6,-2 2 1,-4-3 0,2 4 0,1 2 389,-1 1 1,-2 2 0,3 2 0,-1 1-156,1 2 0,1 6 0,5 0 0,0 4-225,0 4 0,1 0 0,4-5 0,4 0-51,3 0 0,2 0 1,0 1-210,0-1 0,7-2 1,4-2-1,4-6-285,4-2 0,2-2 0,-4 0 0,2 0 182,-2 0 0,3-2 1,1-2-1,-1-6 204,0-2 0,4-2 0,-5-1 0,-2 1-4,-1 0 0,2-5 0,1-1 1,-3 0 271,-5-1 1,0-2 0,-6 2-1,-1-1-34,3-3 1,-6 3-1,4-1 1,-5-1-43,-5 2 0,2-4 0,-6 4 0,-1-2 89,2 1 1,-4 5 0,2 1 0,-1 5-24,2 2 1,-3 7 0,4 0-77,0 6 1,2 7 0,6 8 0,0 6-48,0 3 1,0 7 0,0 4-118,0 2 132,6 3 1,2-7 0,6-2-1,0-1-29,0 0 1,0-6 0,0-8 0,0-4-213,0-1 0,5-4 0,0-2 0,-2-2 20,-1-3 1,-2-1-1,0-4 1,0-1-103,0-2 1,-4-6-1,-1 2 1,1-4 189,-2-1 1,-2 0-1,-5-2 1,2-1 81,2-2 1,1-1-1,-2 3 1,2-2 192,2 2 0,0 1 1,3 3-1,-2 2 169,2 2 1,-3 6 0,1-2-75,2 4 0,-5 2 0,-1 4 1,-3 4-89,-2 4 0,0 3 1,0 1-1,1 2-33,4-2 0,-3-1 0,4-2 0,-2 0-261,1 0 1,5 0 0,-4-1-1,2-2-352,3-2 1,-3-6-1,1 2 1,2-4 155,1-1 0,1-1 0,-2-2 0,-2-4 121,2 0 1,-3-3 0,0-4 0,0 0 208,0 0 0,-4 0 0,4 0 0,-1-1 89,-4 1 1,3 0 0,-1 0 0,-1 2 419,3 2 1,-4-2-221,6 2 1,-4 4 0,3 3-78,-2 6 0,-1 6 0,-4 9 0,2 0-131,2 0 0,0 2 1,-4-1-1,2-2-268,2-1 0,1-2 0,-1 0-229,5 0 1,-3-6 0,3-3 118,1-4 1,-3-2-1,1-2 1,0-4-76,-1-1 0,0 4 0,-5-6 307,2-1 0,1-1 0,-3-2 0,2 0 241,-2-1 1,5 1-1,1 0 99,4 0 1,1 5 0,0 1-1,0 2 87,0 2 0,1 4 0,-1 5-232,0 5 0,-2 2 0,-1 2 0,-1 0-174,1 0 0,-3 1 0,1-1 1,2-2 26,1-2 1,3 1-1,-1-7 1,0-1-165,0-1 0,0-2 0,0 0 1,0-2-37,0-2 0,5-3 0,0-4 0,-3 2 61,-5-2 1,0-1 0,-5-3 0,0 1 5,0 0 1,-1 0-1,-5 0 1,-1-2 210,-4-2 0,-3 2 0,-6-3 0,0 5 148,0 4 0,-5 0 0,0 5 1,2 2-22,1 1 0,-3 2 0,0 0 0,2 2 195,2 2 0,0 4 0,3 8 0,2 1-533,6 2 0,2 1 0,2-2 0,0 0-186,0 0 1,6 2 0,4-1-1,2-2 45,3-1 1,3-2 0,3 0 0,-1 0 131,1 0 0,2 5 0,-3 0 0,1 0 328,-1 1 0,-1 2 0,-5 8 0,0 3 109,0 4 1,-1 9 0,-2 2 0,-3 1-166,-2 0 1,-1 2-1,-7-2 1,-3 0-109,-4-1 1,-8-2 0,-5-9 0,-3-4-39,-5-3 1,-6-8 0,1-3 0,1-5-107,-1-5 1,-4-2 0,3-7 0,0-2-130,3-3 0,3-3 1,2-7-1,0-2-337,0-2 0,1-6 1,2 1-1,3-3 577,2-1 0,-5-6 0,3-2 0</inkml:trace>
  <inkml:trace contextRef="#ctx0" brushRef="#br0" timeOffset="37994">10089 2626 7117,'14'-14'0</inkml:trace>
  <inkml:trace contextRef="#ctx0" brushRef="#br0" timeOffset="39402">11599 2907 7451,'8'6'162,"9"-4"0,-3 3 1,2-4-1,0-1 1,2 5-1,3 0 19,1-2-62,1-2-268,-1-1 202,5 0 1,-11-1-42,2-4 0,-2 2-12,-2-6-271,0-1 150,-6 2-102,-2-4 10,-12 4 192,5 0 27,-12-4-25,-1 10 20,-2-10-55,-4 10 47,0-11 157,4 6-73,-11-1 1,10 0 0,-5 5 199,2-2 1,1 0-121,5 5 88,0 0-65,6 0 1,0 2-214,3 3 0,5-2 113,0 6 0,2-6 1,7 2-1,2-3 200,2-2-937,7 0 347,-4-7 115,4 6 1,-6-10-237,0 6 210,0-6 109,1 3 1,-3-6-88,-2 0 52,2 0 199,-10 0 1,5-2-108,-2-3 1,-2 2-1,5-6 1,-2-1 0,-1 0-1,1 1 1,2-1 139,0 2 1,3-3 0,-5 7 30,2 0 1,2 3 0,2 1 0,-1 1 0,-2 4 447,2 4-527,2 3 17,-5 2 1,4 8 0,-4 6 0,2 8 0,-1 6 330,2 5-305,-5 3 1,5 11 0,-4 4-1,-1 0 136,0 3 1,3 8 0,-2-5-20,1 1-261,1-6-439,5 2 625,-6-10-255,11-1 22,-10-3 201,12-10-3,-1-1-309,-4-3 15,4-10 237,0 4 20,-4-12-66,11-2 493,-18-6-561,16 0-287,-22 0 152,16-6-1,-11-2 136,0-12-78,-2 4 1,-6-9 105,0 6 1,0-6-1,-1 2 1,-4-2-101,-5 1 365,-2-3-298,-2 5 18,0-6-4,0 6 4,-7-4-1,5 10 13,-4-4 485,0 5-35,4 1-160,-4 6 0,6-4-274,-7 10 74,5-4 63,-4 6-527,12 6 1,-4 1 92,2 2 48,4 4 1,-5-6 0,6 8 0,2-1 291,2 0 0,13 0 0,4 0 0</inkml:trace>
  <inkml:trace contextRef="#ctx0" brushRef="#br0" timeOffset="39649">12785 2443 9087,'0'-8'2347,"5"19"-1616,0 12-879,0 7 1,-5 4 0,0 4-1,1 1-385,4-1-494,-4 3 557,6-5 256,-7-6 1,6 2-784,-4-10 456,4 0 263,-6-1-534,0-7 325,0-6 487,0 4 0,0-10 0,0 4 0,0-6 0</inkml:trace>
  <inkml:trace contextRef="#ctx0" brushRef="#br0" timeOffset="40323">12657 2725 8108,'-14'-8'679,"6"2"-382,2-1-171,6 6 349,0-5-427,0-1 44,6 6 1,2-7-175,6 3 1,2 4 0,1-6-1,4 3 24,1-1 0,0-1 1,3 1 369,-2-4-1082,1 2 391,-2-5 45,4 10 99,-10-10 1,4 5-112,-5-2 126,-8-4 336,6 6-121,-11-8 1,8 1 0,-5 0 0,-2 0 94,-1 0 1,-1 0 0,3 0 26,0 0 1,1 0 0,-7 1 145,-2 4 1,2 4 0,-4 10-47,0 4 1,4 4 0,-3 2-1,4 4-90,1 5 1,0 2-1,1 2 1,2 1-100,2-1 1,5 0-1,-4-1 1,2-2 27,3-2 0,1-5 1,2 0-101,0-2 0,1-6-179,-1-1 0,0-6 0,0 0-549,0-6 684,-6-5 0,0-1 0,-5-1 0,3-1 0,0-1 0,2-4-38,0-3 0,0 4 0,3-6 0,-2 3 0,2-1 184,2 1 1,1 3 0,0 2 19,0 4 1,0-2 0,0 6-1,0 2 127,1 1 0,-1 9 0,0 2 0,0 2 65,0-1-247,0 8 31,0-15 0,-4 16 0,-1-11 22,2 0 0,2 3-235,1-6 0,-5-1 77,0-4 0,1 0-278,4 0 159,0 0-2,-6 0-129,4-6 1,-4 4 228,0-10 44,5 4-134,-12-6 132,6 0 16,-1 0 0,-5 0 1,4 0-1,-3-1 119,-2 1 1,0 0-1,0 0 367,0 0 1,-7 6-78,-2 3 0,1 4 0,0 2 0,0 4-70,1 5-138,3 2-124,-2 8 1,6-4 1,0 3 1,0 1-1,2 1 1,2-1-261,6 1 0,-1-3 1,4-5-437,3-4 0,2 2 35,1-6-424,3 6 507,6-9 544,-6 4 0,11 0 0,-3 2 0</inkml:trace>
  <inkml:trace contextRef="#ctx0" brushRef="#br0" timeOffset="41766">14197 2527 8108,'0'14'51,"0"0"0,0 1 0,0-1 0,0 0 0,0 0 437,0 0 0,0 5 1,0 0-1,0-2-399,0-1 1,1-7-748,4 0 1,3-2 286,6-3 1,-6-1 0,-2-12 0,-1-2 108,-1-1 0,6-3 1,-4 1-1,0 0 109,1 0 0,3-5 1,-2 0-1,2 2 398,-1 2 0,1 0 0,4 3 0,0 1 42,0 2 1,-5 5 0,1 0 0,-1 4-39,-1 4 0,3 4 0,-5 6 0,0 0 109,1 1 1,-1 3 0,-3 1 0,2-2-309,-2-1 1,3-6 0,1-1-303,0 2 0,-2-5 0,4-1-317,2-4 0,-3-1 0,2-1 185,1-4 0,0 2 0,-2-6 303,-4-2 1,3-2-1,-1-1 1,3 0 43,-1 0 0,-1 0 1,3 1-1,-2 2 354,2 2 1,2 6 0,1-2 64,0 3 1,-4 4 0,-3 4 0,0 7-71,-4 4 0,0 3 0,0-2 0,2 2-296,-2 2 1,3-5-1,1 2 1,-1-3-128,0-2 1,5-6 0,-2-4 0,2-1-236,-1 2 0,2-3 0,-2 1 0,2-5 26,2-2 0,-4-7 1,-2 1-1,0-2 256,-1-2 1,-3-1 0,0 1 0,-2 0-5,-2 0 1,-2 0 0,-1 0-1,-3 0 350,-2 0 0,0 0 0,-3 1 0,3 2 141,2 2 1,-3 4-1,2-3-134,0 2 1,-3 1 0,-4 5-112,0 0 1,4 2-1,3 2-189,0 6 0,-2-2-201,4 1 0,2-1 1,8 1-1,4-4 131,4-3 0,1-2 0,2 0 1,2 0-167,6 0 0,3 0 0,1 0 0,0 0 133,0 0 1,-4 0-1,-1 0 1,1 0 189,-2 0 1,3 0 0,-6 0-1,-2 1 81,-1 4 1,-4-2 0,-1 5 0,-3 0 94,-2-1 1,0 1-1,-2 3-94,0-1-106,1-7 1,-7 3-318,-2-6 1,-3-6 134,-2-4 0,-2-2 1,6-2 104,2 0 0,2 0 0,2 1 0,2 2-46,2 2 0,6-1 1,-2-4-1,4 0-110,1 0 1,0 0 0,2 1-1,1 2 132,2 2 1,1 1-1,-2-1 1,0 2-19,0 1 1,-3 4 0,-1-2-247,1 2 1,-1 2 85,0 0 0,-6-1 0,-4-4 227,-2-4 0,-2-4 0,0-1 0,0 0-81,0 0 0,0 0 0,0-1 0,0 1 359,0 0 1,0 0 0,0 0 913,0 0-823,0 0 1,0 8-1,-2 7-38,-2 12 1,2 2-1,-3 9 1,4 2-248,1 6 1,0-1 0,-2 5 0,-1-1-79,-2-4 1,1-1 0,4-2 0,0-1 15,0-4 0,0 2 0,0-6-384,0-2 1,0-6-261,0-1 0,0-9 371,0-1 0,0-6 1,0-8-1,0 0 122,0 0 0,0 0 0,1-2 0,2-1 301,2-2 0,6 0 0,-2 3 1,4-1-147,1-2 0,2 1 0,1 3 0,3 1-92,2 0 1,0 5 0,3 1 0,-3 2 25,-1 3 0,2 1 0,-4 2 139,-2 0 0,-7 6 0,-6 4 0,-2 2 76,-2 2 1,-6-1 0,-5-2 0,-5-2 13,-3 2 0,-4 2 0,2 1 0,1-2-30,0-2 0,-4 1 1,5-5-41,2 2 0,1 0 1,4 3-511,2-2 0,6-4 294,8 4 0,4-6 0,6 2 1,0-3 42,1-2 0,3 0 0,3 0 0,1 0 35,3 0 1,-3 0 0,0 0 0,-2 0-163,-3 0 1,4 0-1,-2 0-178,-2 0 0,-6 0 0,-2 0-215,2 0 0,-3 0 574,1 0 0,1 0 0,4 0 0</inkml:trace>
  <inkml:trace contextRef="#ctx0" brushRef="#br0" timeOffset="42113">15876 2499 8108,'4'-14'-138,"1"0"1,5 0 138,-6 0 1,6-1-1,-4 3 1,0 1-1,1 2 489,-4-2 1,-2 3 0,-2 0-133,-4 2 1,-3 1-1,-8 5 1,-1 0-238,-2 0 0,-1 1 0,3 3 1,-2 0 79,2-1 1,6 4-1,3-1-775,2 2 1,1 1-1,5 5 312,0 0 0,6 1 1,4-1-1,4 0 215,4 0 1,0-2-1,4-1 1,0-1-8,0 1 0,-5 0 0,2 0 561,-4-2 0,-2 1-119,-4 4 0,-4-6 0,-10-2 0,-4-2-292,-4 1 0,-2 0 0,-3-5 0,0 0-339,0 0 0,-2 0 1,1 0-1,2-2-63,1-2 0,4 0 0,1-3-2493,1 0 2799,7 3 0,-3-3 0,6 0 0</inkml:trace>
  <inkml:trace contextRef="#ctx0" brushRef="#br0" timeOffset="42704">16370 2413 8010,'0'-14'589,"0"0"-388,0 0 1,1 6 0,2 5 112,2 6 1,1 5 0,-3 6 0,4 2-300,1 3 1,-4-4 0,6 6 0,-1-3-176,-1 1 1,4 0-1,-2-5 1,2 0-6,3 0 1,-6-1-1,0-4 1,2-4-131,2-3 0,-4-2 1,1 0-199,1 0 0,-5-7 1,-1-2-1,-4-4 422,-1-1 1,0 0 0,0-1 0,0-3 163,0-1 1,2-1-1,1 3 1,3-2 297,2 2 0,-3 6 340,4 1 0,1 9-585,4 1 0,-6 6 0,-2 10 0,-2 3-17,1 4 1,0 4-1,-5 3 1,1 1-356,4 2 1,-3 6 0,4-1 0,-1 2 147,-1 3 1,1-6 0,-3 1 0,1 0 131,2-2 1,-1 3 0,-4-8 0,0-2 196,0-4 1,-1-8 0,-4 2 0,-4-5-83,-4-5 1,-3-3 0,-2-6 0,-4-1-272,0-4 1,-5-3 0,3-7 0,-1-3-266,2 0 1,-2-3 0,6 4 0,3-3 14,5-2 1,0-2 0,7-3-1,0 2 76,3 2 1,1 4 0,0-4 0,1-1 275,4 2 0,3 0 0,6 5 0,0-2 0,0 2 0,7 1 0,2 2 0,4 0 0,1 0 0,0 0 0</inkml:trace>
  <inkml:trace contextRef="#ctx0" brushRef="#br0" timeOffset="42998">16849 2428 8277,'0'15'1237,"0"-6"1,0 0-1227,0 2 1,-4 2 0,-1 1 0,2 2-39,1 2 1,7-7 0,1 4-1,2-3 187,3 1 0,2-5 0,1-4-652,0-2 1,0-2-1,0 0 1,0 0 209,0 0 0,-4-5 1,-2-1-1,-1-2 226,1-3 0,-5-3 0,2-3 0,-3-2 190,-2 2 1,0 1-1,0 2 1,-2-2 60,-3-3 0,-2 5 0,-8-2 0,1 6 74,0-1 0,-1 4 0,-3 3 0,-2 2-423,-2 2 1,3 2 0,-3 2-1182,2 6 1078,1-4 1,5 6-1,0-2 1,1 2-57,4 3 0,3-6 313,6 0 0,0 1 0,0 4 0</inkml:trace>
  <inkml:trace contextRef="#ctx0" brushRef="#br0" timeOffset="43403">17033 2399 8010,'0'-8'681,"1"4"1,3 8-447,0 6 0,3 2 1,-4 4-1,3 1-400,2 2 0,1 0 0,5-7 0,0-1-242,1-1 1,-1-5 0,0 2 0,0 0-76,0-4 1,0-2 0,0-1 308,0 0 0,-4-1 0,-2-4 1,-2-4 198,-3-4 0,-1 2 1,-2-1-1,0-4 270,0 0 0,0 1 0,0 0 1,1 1-61,4 0 1,-4 0 0,6 2 0,-3 1 1092,1 1 1,1 7-800,-1-2 1,-3 5-499,2 5 0,-2 3 0,-2 8 0,0 1-418,0 2 1,0-1 0,0-3 0,0-1-50,0 0 1,5 5 0,1-1-1,2-2-693,3-5 0,1 0 1128,2-6 0,7-1 0,1-4 0</inkml:trace>
  <inkml:trace contextRef="#ctx0" brushRef="#br0" timeOffset="45158">945 4826 8214,'0'-8'276,"0"2"0,0 8 1,0 2-41,0 6 1,5 4 0,1 5 0,0 3 12,1 0 0,-1 4 0,-3-4 1,3 2-110,2-1 0,-3-4 1,3 3-1,0-3-397,-1-7 0,-2 1 0,5-7 62,1 2 0,1-6 0,2-2 0,0-7-29,0 0 0,1-11 0,-1 4 1,0-3 93,0-3 0,0 2 0,-1-4 0,-2 0 90,-2 1 1,-4 2 0,2-3 0,0 1 154,-4 4 0,-2-3 0,-1 1 375,0 2-400,7 7 0,-6 6 1,4 8-1,-3 6 8,-2 2 1,0 9 0,0 1-1,0 1 164,0 1 1,1-2-1,2 3 1,4-3-186,0-2 0,-2-1 0,3-5 0,0-2-46,0-2 0,-4-4 0,6-6-229,1 0 0,1-1 0,2-3-123,0 0 0,1-7 0,-3 1 0,-1-2 178,-2-2 1,-4-5 0,3 0 0,-2 2 130,-3 1 1,1-3 0,-1 0 0,1 2-56,0 2 0,-1 0 1,0 1 327,2 0 1,5 6 43,0 4 1,2 4 0,3 3-191,-1 2 0,-5 10 0,0-1 1,1 2-78,-2 0 1,3 2-1,-7 3 1,0-1-5,-3 1 1,-1-3-1,0-3 1,-1-1-40,-4 0 1,-1 0 0,-5-2 0,1-2-236,-1-5 0,-1-4-47,-2-1 1,6-1 0,3-4 122,3-5 0,2-2 0,2-2 0,3 0 44,4 0 1,4 1 0,2 2 0,3 2 67,0-2 1,3-2-1,-4-1 1,3 1 177,2 4 0,0-3 1,3 2-1,-3-1-127,-1 2 1,2-4-1,-4 4 1,-2-4-16,-1-1 0,-3 0 1,-2 0 55,-2 0 0,-6 0 0,2 0 0,-5 1 48,-5 4 0,-3 2 0,-6 7 0,0 0 151,0 0 0,0 7 1,0 2-1,1 4 23,4 1 0,-4 0 1,5 0-1,0 0-138,4 0 1,2 5 0,2 0 0,0-2-269,0-1 1,6-2 0,4 0 0,2 0-226,3 0 0,3-4 0,1-3 1,-2 0-290,-1-4 0,3 3 0,1-1 0,1-2 658,-1-2 0,-1-1 0,1-6 0,2-2 0</inkml:trace>
  <inkml:trace contextRef="#ctx0" brushRef="#br0" timeOffset="45295">2159 4883 8183,'22'6'28,"-7"-4"0,-7 4 0,-1 0 307,-4 4 0,-2-3 0,-1 3-122,0 1 1,-4 1 0,-3 2 0,-1 1-443,-3-1 0,-1 0 1,-2 0-1,0-2-627,0-2 1,-1 2 855,1-2 0,0 2 0,0 2 0</inkml:trace>
  <inkml:trace contextRef="#ctx0" brushRef="#br0" timeOffset="46460">3317 4771 7812,'0'-8'-129,"-6"2"0,4 12 472,-3 3 0,4-1 0,2 0 0,4 0-219,4 0 1,4-5 0,1 2 0,0-4 17,0-1 1,2 0 0,1 0 0,2-3-404,-2-6 1,-1 4-1,0-11 1,-1 1 137,-1-3 0,4 0 1,-10 3-1,-1 1 37,-2 0 1,1-5-1,-1 1 1,-2 0 104,-1 3 1,-2 1 0,0-1 99,0 1 0,-6 6 0,-4 4 168,-2 2 1,2 2 0,1 2-106,-2 2 1,0 9 0,1 7 0,4 1-28,0-1 1,4 5 0,-2-1-1,2 1-20,2-2 1,5 4 0,1-5-1,3 0-262,7-3 1,-2-5 0,7-3 0,-1-3-4,3-2 0,4-3 1,0-6-1,-2-3-64,-2-2 0,-1-3 0,2-6 0,-4-2 22,1 2 1,-6 1 0,3 0 0,-6-1 121,-3-2 0,-4-4 0,3 2 0,-2 1 125,-3-1 1,-1-2 0,-2 3 0,0-1 22,0 1 1,0 1 0,0 5 244,0 0 0,0 4-250,0 1 0,0 7 0,0 2 0,2 7-20,2 1 1,3 9-1,4-3 1,-2 3-16,2 3 0,1-2 0,3 5 1,-3 1-80,-2-2 1,2 3-1,-4-6 1,0-2-112,-4-1 1,-2 2 146,-2 1 0,-6-2 0,-4-7 0,-2-5 3,-2-4 0,-2 4 1,-1 0-1,-2-2-64,2-2 0,1-1 1,2 0-1112,0 0 766,6 0 0,3 0-1706,10 0 2097,3 0 0,6-6 0,0-2 0</inkml:trace>
  <inkml:trace contextRef="#ctx0" brushRef="#br0" timeOffset="47533">4149 4658 8090,'8'14'0,"-3"0"0,3 5 0,0 3 617,0 5-421,4-2 1,-6 15 0,5-2 0,-3 1 59,-2-1 0,1 3 1,-4-5-1,2 0-225,-2-3 1,-2-5 0,-1-4 0,0-6-14,0-2 0,-1-3-271,-4-4 1,2-3 0,-5-7-256,2-4 1,-1 2-1,4-8 1,-3-3 206,-2-4 1,5-7-1,-3 2 1,1-5 108,0-5 1,1 1-1,2-5 1,-1-2 208,-2-2 0,1-2 0,2 1 0,-1 1 236,-2 4 0,0 2 1,5 7-1,0 1 59,0 4 1,5 2-1,1 9 1,2 1-69,3 2 0,2 5 0,1 0 0,0 2-131,0 2 0,5 0 0,0 0 1,-2 2-69,-1 2 0,1 6 1,-1 7-1,-5 3-29,-4 2 0,-2-3 0,-5 3 0,-1 0 45,-4 0 0,-3-5 0,-8 2-99,-2-3 1,2-4 0,-3-1 0,2-3 0,0 0 31,-2 0 1,0-5 0,5 2-627,0-4 556,6-1 1,8 0-1,9 0 1,4-1-21,1-4 1,5-1-1,1-5 1,2 1 3,3-1 0,0 3 1,0-2-1,-1-5 49,1-2 1,2-2 0,-1 5 0,-2-1 114,-5-4 1,1 3-1,-1-3 1,-4 4-95,-4 0 0,-4 6 1,-7 0 273,0-2-147,0 4 1,-2-4 0,-3 7-31,-4 1 1,-8 1 0,-2 4 0,2 1 120,1 1 0,-3 7 0,0-1 1,2 2-85,1 2 1,7 5 0,1 0 0,2-2-248,3-1 0,1-2 0,2 0 0,2 0-126,2 0 1,4 1 0,6-3-82,1-2 0,-1 0 1,0-5-1,0-2-18,0-1 0,0-2 0,2-2 0,1-1 360,2-2 0,1-5 0,-3 0 0,2-2 0,5-4 0,-5-1 0,-2-2 0,-1 2 0,-2 1 0,-2-3 0,-1 0 0,-3 2-10,-2 1 0,-1-2 0,-5-1 337,0 1 1,0 3 388,0 1 1,-6 7-466,-4 7 1,2 2-1,1 7 1,-1 2 63,0 2 0,5 6 1,-3 1-1,1 0-169,0 1 1,0 4 0,5-2 0,0 3-125,0-3 0,5 2 0,1-6 1,2-2-79,3-1 0,3-7 0,4-1 0,0-2 50,0-2 0,-1-3 0,0-2 0,2-4-481,-2-5 0,0 3 0,1-3 0,-1-1 35,-5-1 1,3-2 0,-8-1 0,3 1 328,-1 0 1,-6 0-1,4 0 1,-3 0-128,1 0 572,0 0 1,-5 0-178,0-1-44,0 8 233,0-6 0,1 11 0,2-1 343,2 6 1,0 5-88,-5 6-433,0 7 0,0-4 0,0 5-97,0-2 1,0 4 0,0-4 0,1 1 384,4-1-696,-3-1 1,4-10 0,-4-1-748,2-2-103,-2-1 1,10-5 1100,-2 0 0,2-6 0,2-2 0</inkml:trace>
  <inkml:trace contextRef="#ctx0" brushRef="#br0" timeOffset="47683">5023 4459 8261,'0'-14'583,"0"0"-612,-6 0 0,4 0 1,-4 1-404,0 4 0,4 4 0,-2 10-364,2 4 675,2 4-379,0 1 500,0 0 0,0 0 0,0 0 0</inkml:trace>
  <inkml:trace contextRef="#ctx0" brushRef="#br0" timeOffset="48896">5434 4671 8060,'7'-9'-14,"-2"-2"0,-3-3 375,-2-4 0,-2 0-89,-3 3 1,-7 3 0,-7 2 0,2 6-41,1 2 1,-3 7-1,0 1 1,1 2 557,-3 3-843,6 8 0,-6-3 278,1 4-229,10 0 0,-8-4 1,10 3-1,0-4-156,3 0 0,4-1-67,1 0 0,6-6 0,3-4 0,4-2-130,1-2 0,-1-2 0,-1-1 1,-1-3 134,0-2 0,5 0 0,-7-3 1,2 2-40,-1-2 0,2-2 1,-3 1 188,4 2 1,-4-1 0,-1 5 827,-1-2 1,3 5-511,0-2 1,-2 10-1,0 5 1,-1 2 12,1 2 0,-3 2 1,4 0-1,2-1 56,2-2 0,1-4 0,2 2-347,2-1 0,-2-7-885,3 1 683,3-2-234,-6-8 0,9 3 208,-6-7 0,4 1 27,-4-5 1,4 0 12,-4-1 0,0 0-332,-5-4 329,0 3 156,0-4 1,-4 4 0,-2-1-1,-2-3 1,-3-2 0,-1-3-1,-2-2-8,0-1 1,0-1-1,0 1 1,0 2 195,0 2 0,0-3 0,-2 5 0,-1 0 190,-2 4 0,-1 4 0,1 4-44,-4 5 0,1 4 1,0 2-1,0 4-121,0 5 0,5 4 0,-1 4 0,2 6 323,2 3-392,0 1 1,2 6 0,1 4-1,3 3 1,2 0 0,3-4-1,1-4-93,2-3 1,2-2 0,3-1-185,4-4 0,-1-7 205,2-7-179,-7-5 0,10 8 153,-11-10-56,10 4 0,-5-8-204,2-2 1,2-4-248,-6-6 284,6 0 72,-9-1 0,4-3-142,-6-1 215,0-6 0,-4 4 62,-1-2 1,-6-4 0,2 4 0,-3-4 5,-2-1 0,0 0 0,0-1 0,0 3 41,0 2 1,-7-2-1,-1 2 1,-1-1 59,0 1 0,4-1 0,-3 6 824,2 2-721,1 8 0,5 4 1,0 11-1,0 9 0,0 8 434,0 8-453,0-1 0,0 11 0,0-3 1,0 2-53,0 3 0,6-3 0,4-2 0,2-5-212,2-3 0,1-8 0,-1-3-307,0-4 33,6-7 230,-4-2 0,6-6-43,-3 0 186,-4 0-178,6 0 151,-7-6-438,0-2 99,0 0 105,0-4-1,0 4 80,0-6 68,-6 0-49,5 0 191,-5 0 1,4-5 96,-2 0 1,0 0 0,-3 5 494,1 0-376,-5 0 0,9 1 458,-2 4-549,2 3 1,-2 9 0,-3 5 0,1 6 0,-1 1 0,0 1 0,0-2 240,-1 0 0,5 0-657,-2 0 169,4-6 28,1-1 133,0-7-538,0 0 239,0 0 0,-6-7-32,5 6 89,-5-12 1,1 5-79,0-6 163,-5 6 1,2-4 0,-6 2-64,0-2 231,0 4 0,0-4 1,0 2-1,0-2 316,0-3 1,6 3-170,3 2 1,4 4 0,1 8-1,0 4-7,0 8 1,-1 7-1,-2 8 1,-2 3 332,2 1-621,2 6 212,-5-3 23,4 12-167,-10-10 0,9 9 0,-7-11-197,0 0 18,-3-1-24,-1-7 298,0 0-80,-6 0 68,-2-6-127,-12-1 91,4-7-222,-11 0 79,5-6 0,-6-2 0,0-6 0,0-1-140,-1-4 0,7 2 0,4-7 0,4-1-147,4-1 0,-1-2 0,6 0 1,4-1-267,4 1 1,5 0 661,6 0 0,6-6 0,2-2 0</inkml:trace>
  <inkml:trace contextRef="#ctx0" brushRef="#br0" timeOffset="49658">7720 4375 9160,'-10'-13'969,"1"2"1,-4 3 0,-2 2-763,-4 3 0,-6 3 0,3 6 1,0 7-224,3 4 1,0 8 0,3-1 0,5 1-264,4-2 0,2 2 1,5-6-1,1-2 24,4-1 0,3-3 0,6-4 0,2-4-82,3-4 1,-2-1 0,5 0 0,-2 0 145,-3 0 1,4-6 0,-2-3 0,-1-4 96,3-1 0,-5 0 0,1 0 0,-5 0 83,-2 0 1,-7-5-1,3 0 1,-1 2 138,0 1 0,-1 2 1,-5 0-1,-2 0 729,-2 0-584,-6-1 0,5 9 43,-4 6 0,4 6 1,6 9-1,0-1-186,0 0 1,1 5 0,3 1-1,2 0-295,2 1 0,1-2 0,7-5 1,1 0 49,2 0 1,1-2 0,-3-2 0,4-5-307,1-4 1,-5-1 0,2-1 0,-3-3 224,-2 0 0,0-7 0,-2 1 0,-2-2 135,-6-2 1,3-5-1,-3 0 1,0 2 31,-3 1 0,4 2 1,1 0-1,2 0-24,3 0 0,-3 0 0,1-1 268,2 1 0,2 6 0,1 4 251,0 2 1,-5 8 0,-1 4-1,-2 4-38,-2 5 1,2-2 0,-1 7 0,-1-1-119,2-1 0,-4 3 0,4-4-855,1 0 0,-6-3-145,4 1 1,-2-10 267,2-4 1,-4-5-1,4-5 1,-3-4 126,-2-4 1,0-3 0,0-1 0,1-3 228,4-2 0,-2 3 0,6-3 1,1 0 226,-2 0 1,4 5 0,-2-4 0,2 3 257,2-1 0,0 5 1,0 6-45,1 2 0,-1 2 0,-2 9 1,-1 5-115,-1 2 0,-6 7 1,4 1-1,-2 2-44,-2 3 1,2 0 0,0 1 0,0-5-487,1 0 1,2-2 0,-4-5 0,-1 0-686,3 0 0,-4-6 1,6-3-658,2-4 1611,-4-1 0,5 0 0,-4 0 0</inkml:trace>
  <inkml:trace contextRef="#ctx0" brushRef="#br0" timeOffset="50375">8565 4078 8074,'0'-14'0,"0"0"55,0 0 0,6 6 184,4 4 1,-2 4 0,0 6 0,-1 8 0,0 8 114,-1 5 0,3 7 0,-2 2 0,-1 2-275,0-1 1,4-1 0,-4 2 0,2-5-133,3-3 0,-3-4 0,-1-2 1,1-5 71,0-4 0,-3-2 0,4-4-508,2-4 1,-3-3-1,1-4 1,1-3 222,-2-4 0,4 1 0,-2-1 1,2-2 64,2-2 1,0-1-1,0-2 1,1-1 182,-1-2 0,-2-1 1,-1 3-1,-3-2 348,-2 2 0,-1-4 0,-5 2 16,0 2 0,-2 8 0,-2 4 1,-6 4 95,-2 1 0,-2 1 0,1 4 0,2 4-114,2 4 0,1 2 1,-2 4-1,6 3-134,2 0 0,2 5 0,0-4 0,2 2-378,2-1 1,0 1 0,5-6-1,2-2 31,2-1 1,1-4 0,0-2 0,0-6-748,0-2 1,0-2-1,0 0 531,0 0 1,-1-6-1,-2-4 1,-3-2 164,-2-2 1,0 0 0,-3-2-1,2-1 276,-2-2 0,3-2 1,-1 4-1,0-2 197,1 2 1,-3 1-1,5 2 1,-2 0 155,-2 0 0,3 6-58,3 4 1,-2 4 0,-1 4-171,0 6 0,2 4 0,-4 3 0,0 2-72,1-2 1,-3 3 0,5 1-1,-2-1-144,-3 1 1,-1-1-1,-2-3-149,0 2-519,0 0 0,-6-11 326,-4-4 0,4-8 1,1-6 297,4-2 0,1-4 1,0-1-1,0-2 186,0 2 1,6-4 0,3 1-1,4 0-77,1-1 1,5 1-1,0 3 1,-1-2-36,3 2 0,-4 6 1,6 3-1,1 1-32,-2 4 1,3 2 0,-5 1 0,1 0-359,-1 0 1,-1 0 0,-5 0 0,0 0-792,0 0 1170,-6 0 0,5 0 0,-5 0 0</inkml:trace>
  <inkml:trace contextRef="#ctx0" brushRef="#br0" timeOffset="50588">8496 4135 8002,'1'-14'351,"4"0"-138,4 0 1,5 6 0,4 3-1,2 3 1,2 2-638,3 0 0,6 0 0,2 0 0,-1 0 424,-2 0 0,4-6 0,2-2 0</inkml:trace>
  <inkml:trace contextRef="#ctx0" brushRef="#br0" timeOffset="71253">5757 5970 7940,'8'0'0,"3"-1"-174,-6-4 513,6 3-139,-10-4 1,7 6 400,-3 0-245,3 0-207,-1 0 0,6-4-114,-4-1 0,-1-6 1,2 1-1,1-1 92,1 2 0,1-8 1,-2 3-1,-2-2-218,2 0 1,-5 2-1,1-1 1,-3-3-140,1-1 0,0 1-127,-5 4 506,0-1 1,4 6 320,1 0-211,0 5 21,-5 4 26,0 8-234,0 6 35,6 7 1,-4-1 0,2 5 110,-2-1-185,4-1 1,-3 1 0,5-2 0,0-2-98,0-3 1,-3-1-1,4-3 196,2-4-50,-5 4-745,7-12-1,-5 5 483,6-12-32,-6 5 1,2-12-116,-5 4 1,6-5 183,-1-5 0,1 3 0,0-4 158,-2-1 0,-6 9 1,3-4-1,-1 2 0,0 3 271,-2-2 0,3 1 137,-1-2 0,1 6-16,-1 3 0,-4 5-245,4 5 0,1 4 1,-1 9-1,-2 0-61,-1 0 0,-2-3 0,1-1 0,2 1-323,2-1 1,0 0-1,-5 0-34,0 0 297,0-6-425,0-2 245,6-6 1,-3 0 0,7-1-10,1-4 1,0 2 0,0-7-1,-2-1-42,2-1 1,3-2 0,3 0-1,2-1 43,-2 1 1,-1 0-1,-2 0 1,0 0 246,0 0 1,-4 1 0,-1 2 321,2 2 1,-3 6-311,1-2 1,-5 10 0,2 6 0,-1 4 250,-1 4 0,1 2 1,-5-4-1,2 2-321,2-2 0,-1-1 1,5-2-1,0-2-753,0-2 1,1 1-1,5-7-370,1 0-5,-1-3 396,0-1 691,-6 0 0,10-6 0,-2-2 0</inkml:trace>
  <inkml:trace contextRef="#ctx0" brushRef="#br0" timeOffset="71409">6068 5518 7940,'-15'0'1365,"8"-6"-1306,0-2-59,7 0 0,13 2 0,-4 6 0,12 0 0</inkml:trace>
  <inkml:trace contextRef="#ctx0" brushRef="#br0" timeOffset="67208">1017 6068 8507,'-8'6'822,"2"2"-856,6 6 47,0 0 149,0 1-464,6-1 208,2 6 9,6-4 0,0 4 22,0-6 0,5-1 0,1-2 0,1-3 34,-1-2 0,0-1 1,-2-5-1,1 0 8,-2 0 0,-2-2 0,0-3-5,-1-4 1,-2-4-1,-1-1 1,-3 0 19,-2 0 1,-1 0-1,-5 0 1,2 0-36,2 0 1,-2-5 0,3-2-29,-4-1 58,-1 5 1,-5-3 0,-1 6 305,-2 0-136,-1-1 7,-5 8 193,0 0-234,6 7 0,-5 0 0,4 2 320,-4 3-378,-1 2 0,-3 8 0,1-1-39,4 0 81,1 0 0,-2-5 0,4 1-34,4 1 1,4-3-331,1 1 1,6-6-1,3 0-252,4-6 441,1 1-194,6-10-45,-4 4 262,4 0-69,-6-4 249,1 4-244,5-6 37,-4 0 126,4 0 1,-1 1-1,0 2 1,-1 3 20,3 2 0,-5 1 1,4 5-1,-1 0 149,0 0 0,-1 0 1,-5 2-1,-2 2 39,-2 6 0,-1 4 1,3 3-1,-3 2-136,-2-2 1,4-1 0,-6-2 0,1 0-27,1 0 0,-4-4 1,4-1 246,0 2-414,-4-5-509,4 1 376,-6-7-1163,0 0 965,6-7 213,-4 0 99,11-8-33,-12 1 65,12 0 1,-5-1-1,6-3 1,0-1 78,0 2 0,0 6 0,0 2 0,0-1 0,0 3 344,0 2-213,-6 3-64,5 2 0,-10 2 41,6 3 0,-4 2 0,3 8 1,-2-1 14,-3 0-97,5 0-215,-6 0 99,4 0 1,-4 0-470,2 0 1,-2-4 227,3-1 1,2-1-970,3 1 648,-4 4 246,7-11 378,-6 10 0,8-10 0,-1 4 0</inkml:trace>
  <inkml:trace contextRef="#ctx0" brushRef="#br0" timeOffset="67470">2357 5871 9733,'0'-8'-372,"0"1"-115,0 7 317,0 7 178,7 1 29,-6 6-198,5 0 20,1 0 0,-1 0 0,3 0-314,-4 0 1,1-4-113,-1-1-88,0-6 655,1 3 0,-4-6 0,10-6 0,-4-2 0</inkml:trace>
  <inkml:trace contextRef="#ctx0" brushRef="#br0" timeOffset="67617">2470 5927 8007,'6'-14'0,"-4"6"0,4-4 0,-6 4 0,0 0 249,7-5-22,-6 5 58,5 1-115,-6 0 431,0 7-240,0 0 1,0 7-565,0 2 101,0 4 0,0 1 0,0 0-518,0 0 0,5-5 0,1 1-182,2 1 1,-3 0 801,4-2 0,1 4 0,4-6 0</inkml:trace>
  <inkml:trace contextRef="#ctx0" brushRef="#br0" timeOffset="67888">2709 5588 7855,'5'10'26,"0"-1"0,4 2 0,-3 6 1,0 4 1437,1 1-1359,4 7 0,-3 3 0,4 4 1,-1 0 22,-2 0 1,-4-3 0,3 3 0,-2-1-141,-3-4 0,1-3 0,-1-3 1,1-3-284,0-1 0,-3 2 0,-1-4-244,0-2 1,0-6 0,-1-3-155,-4-2 0,3-3 693,-2-7 0,-4-4 0,0-6 0</inkml:trace>
  <inkml:trace contextRef="#ctx0" brushRef="#br0" timeOffset="68351">2655 5999 8007,'-10'0'510,"1"0"-132,6 0 0,-5 0-581,3 0-81,4 0 0,5 0 0,10 0 283,2 0 1,4-2-1,1-1 1,-1-2-142,1 2 0,2-3 0,-2 1 1,-1 2-72,0 1 1,4-2 0,-5-3 0,-1 1-38,3 0 1,-5 0 0,2 2 88,-2 0 115,-2-7 1,-4 9-1,-1-3 824,2 4-288,-5 1 1,0 6-1,-6 4 1,0 2-39,0 2 0,0 5 0,0 0-135,0-2-193,7-1 0,-6 3 0,6-1 99,-1 0 0,2-3 1,6-1-726,0 1 437,0-8-116,-6 0 0,4-7-105,-2 0 336,2 0-353,2 0 0,-4 0-62,-1 0 195,1-7 0,-1 0 1,-1-8 114,-2 1 0,-1 0 0,-5 0 1,0 0-162,0 0 351,0 0-285,0-7 235,-6 6 1,-2-6 0,-6 9 0,0 1 179,-1 1 0,6 7-315,0-1 1,-1 4-37,-4 4 0,6 4 0,2 5 0,1-2-787,1-2 0,-1-4 873,5 4 0,-6-6 0,-2 4 0</inkml:trace>
  <inkml:trace contextRef="#ctx0" brushRef="#br0" timeOffset="68834">3344 5885 8007,'6'-8'-732,"-4"-5"1278,4 12 1067,-6-6-1450,0 7 1,0 2 0,0 3 0,0 6-36,0 6 0,0 5 0,0 6 0,0-1 5,0-4 0,5 2 0,1-4 1,0-1-103,1 1 1,4-3-1,-2-5 10,4-4 0,-4 2 1,0-6-365,2-2 1,2-1-1,0-4 111,-4-3 0,3-1 0,-2-5 1,1 2-96,-2-2 247,4-2-212,-5-1 1,1-5 138,0 0 0,-1 1 0,3 2 0,-3-1-10,-2-2 372,-1 0 0,0 5 86,0 0 0,-1 0 167,-4 0 1,2 6-149,2 3 0,-2 10 0,4 4-217,1 4 1,-4 2-1,5 3 1,-1 1-1,0-2-1,-1-2 26,5 6-49,-3-5 1,4 4-12,-2-6 1,2 0-1,-2 0-1262,2 0 541,2 0 321,0 1-339,-6-8 153,5 0 79,-5-1-166,6-4 1,-5 4-132,1-6 146,-7 0 576,9 0 0,-10 0 0,10-6 0,-4-2 0</inkml:trace>
  <inkml:trace contextRef="#ctx0" brushRef="#br0" timeOffset="69558">4037 5914 7983,'0'-10'0,"0"1"0,0 6 515,0-10 96,-7 12 0,-1-5 1,-6 6-295,0 0 1,0 3 0,0 5-223,0 6 0,0 4 0,1 0 0,2 2 0,3 2-88,2 3 0,1-3 0,5 0 0,0-2-24,0-2 1,2-3-1,3-1-210,4 1 0,8-3 0,2-2 0,0-6-898,1-2 736,-4-2 92,11 0 113,-5 0 0,1-5 0,1-1 0,1-2-263,1-3 357,-4-2 1,5-1-1,-5-1 1,2-3 245,-1 0 0,-6-7 0,2 3-64,-3 0 0,-2-5 0,-2 3 0,-2-2-58,-5-2 1,1-1-1,-1 1 1,-2 0 16,-2 0 0,-1-1 0,-1 1 1,-2 2-1,-2 0 144,2 3 0,-4 6 1,1-2 209,-2 3-304,5 2-67,-9 6 1,8 2 0,-3 8-1,0 4 1,3 6 66,-3 6 1,6 8-1,-4 1 1,4 6-13,1 3 1,-5 0 0,0 2 0,2-4 108,1 1 0,2-6 1,0 4-1,0-3-124,0-2 0,2-4 1,1-2-1,2-2-37,-2-3 0,5-2 0,0-4 0,1-4-205,0 0 1,-4-3 0,3-2-446,-2 3 288,5-4 0,-9-1 265,3-9 0,-4-4 0,-1-1 0,0 0 0,2 0-21,2 0 0,0 0 0,5 0 15,2-1 0,-2 1 0,4 0 0,3 2 0,-1 1-258,1 1 255,-2 7 355,-6-3-264,4 6-77,-4 6 129,0 2 0,-2 6 1,-6 0-1,0 0 237,0 0 0,5 5 0,0 0 0,-2-2 0,0-1-91,2-2 1,3 0-392,6 0 1,0-1-106,0-4 1,0-1 224,0-3 43,0-4-448,0 6 1,0-7-22,1 0 174,-1 0 144,0-7 0,0 1-240,0-3-120,-6-4 60,4 12 459,-4-12 0,13 5 0,1-6 0</inkml:trace>
  <inkml:trace contextRef="#ctx0" brushRef="#br0" timeOffset="69808">4868 5645 7972,'0'-8'0,"0"-5"0,0 10 0,0-6 340,0 6 537,0-4-397,0 7-421,0 7 0,5 1 104,0 6 0,4 1 0,-3 3 1,0 2-3,1 2 0,-3-3 0,-4 3 0,0-2-152,0-3 0,0-1 1,0-2-1,0 0-687,0 0 1,0-4-1790,0-1 1284,0-6 1183,0 4 0,0-7 0,5-7 0,0-2 0,0-4 0,-5-1 0</inkml:trace>
  <inkml:trace contextRef="#ctx0" brushRef="#br0" timeOffset="69963">4968 5687 7972,'5'-14'-1154,"-1"0"962,7 0 1190,-9 6-265,10-5-509,-10 6 56,4-1-112,-6 1 111,6 7 701,-4 0-704,4 0 0,-6 7 0,0 4 0,0 4 0,0 4-190,0-2 1,0 4 0,0-1-1,0 1-494,0-1 1,0-1 0,2-5-533,3 0 0,-4 0 1,4 0 939,-4 0 0,-1 0 0,0 1 0</inkml:trace>
  <inkml:trace contextRef="#ctx0" brushRef="#br0" timeOffset="72355">7663 5447 7906,'-8'8'34,"-4"5"0,9-4 0,-5 11 0,1 7 0,4 6 73,2 3 1,1 2-1,0 4 1,0-1-115,0-4 1,6-2 0,2-7 0,1-1-329,1-4 0,-6-4 0,4-8 0,0-3 335,0-2 0,-5 5 0,3-3 0</inkml:trace>
  <inkml:trace contextRef="#ctx0" brushRef="#br0" timeOffset="72672">7578 5476 8042,'10'-14'364,"-2"0"-466,-2 0 1,5 2-1,0 2 1,5 5 64,2 4 1,7 1 0,-1 0 0,3 1 264,1 4 0,0 3 1,0 6-1,1 2-203,-1 3 0,-2 3 0,-2 7 0,-5 3-1,-4 1 1,-2 4 0,-2-4 0,-3 0-22,-2 2 0,-1-6 1,-5 4-1,-2-3 27,-2-2 1,-6-4 0,-7-2-1,-4-2 1,0-3 0,-3-1 0,-4-3 0,1-2 0,4-2 0,-4-6 1,3 2-1,-1-4-278,2-1 0,-2 0 0,6 0 0,2 0-270,1 0 1,2-1-1,0-2 517,0-2 0,0-6 0,-1 3 0</inkml:trace>
  <inkml:trace contextRef="#ctx0" brushRef="#br0" timeOffset="73080">8115 5504 7956,'-14'0'433,"1"6"1,4 5 0,4 6 0,3 7-58,2 2 1,0 7 0,0 2-1,0-1-222,0 1 1,0-2 0,0-5 0,0 0-162,0 0 0,0-6 1,0-3-314,0-3-157,0-2 394,0-6 1,0-8-1,2-10-211,3-2 0,2-2 1,8 0-1,-1-2 157,0-3 0,5 8 0,-1-3 0,1 1 44,2 1 0,-6 2 1,4 3-1,-2 0-56,2 4 1,-3 2 0,3 1 0,-4 0-102,-1 0 1,1 0-1,-1 0 1,0 0-273,0 0 1,0 0 521,0 0 0,0-7 0,0 0 0</inkml:trace>
  <inkml:trace contextRef="#ctx0" brushRef="#br0" timeOffset="73334">8325 5533 8249,'-9'0'1979,"1"1"-1754,2 4 0,1 5 1,5 8-207,0 6 67,0 9 1,2-3-1,1 4 1,2-1-13,-2 0 1,3 0-1,-1-6 1,-2-2-352,-2-2 1,4-6 0,0 2-1,-2-3-215,-2-2 0,-1 0-841,0 0 0,2-6 1333,3-3 0,-4-4 0,6-1 0</inkml:trace>
  <inkml:trace contextRef="#ctx0" brushRef="#br0" timeOffset="74092">9273 5546 7997,'0'3'310,"0"8"0,0 8 1,-2 6-156,-2 2 0,-4 1 0,-6-1 1,-1-2-60,1-2 0,-4-6 0,-1 2 0,0-3-33,-1-2 0,4-5 1,-3-1-1,2-1 1,0-4-127,-2-2 0,0-1 0,5 0-94,0 0 1,0-1 0,-1-2 0,1-4 72,0-1 1,5-1-1,1-5 1,2 0 39,3 0 1,1-2-1,2-1 1,2-2 74,2 2 1,4-5 0,6 0 0,0-2-109,0 1 0,5 4 1,0-3-1,-2 2 18,-1 2 0,-2-2 0,0 1 0,-1 0 45,-4-1 1,2 4 0,-6-3-7,-2 4 513,-8 1-337,4 6 1,-12-3 103,4 6 0,-4 0 1,-1 5-1,0 0-59,0 0 0,1 2 1,4 3-1,3 4 6,-1 4 0,6 7 1,-2 4-55,6 2-149,-2 2 144,12 7 1,-5-5-957,12 10 434,-4-10 166,10 5-299,-10-7 222,11-6 131,-11 5-93,10-12-494,-4 6 445,6-13 1,-4 2-480,-1-5 390,-5 0 63,8 1 0,-10-4 322,11 4 0,-12-6 0,6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23:54.957"/>
    </inkml:context>
    <inkml:brush xml:id="br0">
      <inkml:brushProperty name="width" value="0.04286" units="cm"/>
      <inkml:brushProperty name="height" value="0.04286" units="cm"/>
      <inkml:brushProperty name="color" value="#004F8B"/>
    </inkml:brush>
  </inkml:definitions>
  <inkml:trace contextRef="#ctx0" brushRef="#br0">198 1067 8254,'6'-8'-1102,"4"3"966,-4-2 224,6 5 1,-10-6 0,4 4 0,-1-6 0,1-2 104,2-3 0,-5 1 0,2 0 0,-4 0-110,-1 0 0,-1 1 0,-4 2 74,-4 2-63,-4 6 74,-1-3 0,-5 1-25,0 0-4,-6 1 355,10 10-183,-6-5 0,1 12-36,4-5-129,-10 12 14,10-4-10,-4 10 50,12-10-39,-5 11 25,12-11 0,-6 9-428,7-7 0,0 1 0,2-5 0,3 0-110,4 1 1,4-3 0,2-2-247,4-6 343,-3-2-1,4-2-143,0 0 47,-4 0 164,5-6 71,-7-2-76,0-6 62,0-7 138,0 5 1,-1-5 0,-2 3 0,-4-1 250,0 2 0,2-3 0,-4 1 0,-2 2 260,-2 1 0,-1 7 1,2 1 256,3 2 0,-4 2-680,4 9 1,-3 3-1,-2 6 1,0 0-35,0 0 0,1 0 1,2 1-203,2-1 0,6-2 0,-2-1 0,4-1-62,1 1 0,-5-4 1,1 1-1,1-1-62,1-4 182,2-2 181,-6-1-142,5 6 1,-12-4 1,7 4-1,-5-7-38,2-4 93,0 3 1,-5-10 0,1 3 0,2-4 12,2-1 1,0 0 0,-5-2 0,1-1-45,4-2 0,-3-1 0,2 1 3,-2-5-54,-2 4 0,5-5 0,-1 4 0,0 1 35,-3 0 1,-1 1 406,0 5 28,0 6-134,0 2-279,0 6 1,6 4 0,2 3 0,2-1-84,-1 0 1,2 4 0,6-4 110,2 2 11,0-5-422,-11 9 173,4-10 206,-4 10 0,2-4 1,-3 6-1,0 1 1,-4 0 622,-2 4-429,-1-3 0,7 4-140,-6 0-378,5-4 194,1 5 45,-6-7 183,12 0 48,-5 0-83,6-6-552,0 4 1,-5-10-229,1 3 504,-1-4-354,5-1 227,0-6 24,-6-2-41,5-6 455,-12 6-95,12-4 1,-10-1-1,5-6 1,0 2 95,-1 1 1,-2 2 0,3-2 0,0-1 135,0-2 0,-5 1 0,2 3 0,-2 3 1005,1 2 10,-2 4-862,4 6-120,-6 0 1,0 11-190,0 3-93,0 4 204,0-4 1,5 4-262,0 1 1,6 5 0,-2-5 0,2-2-129,-2-1 90,4-2 241,-5 0-653,0 0 286,4-6 54,-4 4-150,0-10 131,4 4-25,-10-6 91,4 0 16,0 0 25,-4-6-2,4 4-25,-6-10 228,7 4 0,-6-6-88,4 0 0,-4 0 1,-1-1-1,0 0 14,0-4 0,0 3 1,0-3-1,-1 4 225,-4 1 0,-3 0 1,-6 1 125,0 4 1,0 2 0,0 7 66,0 0-305,6 0-90,2 7 1,1-4-40,0 6 1,1 1 0,4 4 0,1-2-251,4-2 0,3 2 0,6-4 1,0 0-35,0-3 0,0-2 0,0 0 1,0 2-97,0-2 177,1-2 0,-1-5 109,0-1 1,-2-6 0,-1 3 0,-3-1 0,0-1 106,0-1 0,0-1 1,3-1-1,-4 2 398,0 2 1,4-1 150,-2-4 0,-1 6-369,1 4 0,-4 8 1,3 6-73,-2 2 1,-1 2-1,-4 2 1,3 1-67,0 2 0,6 0 0,-6-5 0,1 0-120,1 0 127,-4 0-342,10 1 0,-10-6-44,3 0 297,3-5-422,-1 2 208,1-6 1,0 0 0,-3 0 81,4 0 1,2-2 0,0-2 0,-3-6-1,0-1 119,0 2 1,-4-4 0,4 4 0,0-4 202,0-1 0,-3 0 0,2-2 0,0-1 71,-4-2 1,3 0 0,0 7 39,2 2 1,-3 0-81,4 5 0,-5 2 0,2 7 1,-2 6-175,1 2 0,1 2 0,-2 1 1,0 0-93,-1 4 0,4-3 1,-3 3-1,1-4-540,1-1 377,-4-6 0,6 3 0,-4-5-44,6 2 1,-2-5 69,1 2 1,-1-10 168,1-4 1,2 1 0,-6-1-1,0-2 42,1-2 1,-4-1 0,4 0 0,0 0-19,4 0 0,-3 0 0,3 0 1,-1-1 258,-1 1 0,5 0 0,-4 2 207,4 2 1,-4 4-301,0 6 1,-1 2 0,2 2 0,-6 6-84,-2 2 1,3 2-1,-1 0 1,1 2 42,1 3 1,-4-3 0,4 1-87,0-6 1,-2 1-252,5-2 0,-4-4 0,2 0 1,1-1-262,0 0 1,-3-1 292,4-4-277,1 0 1,-1 0 210,0 0 0,1-6 0,2-3 174,-2-4 0,-2-6 0,-4 1 0,4-1 368,0-2 0,5 6 0,-6-4 1,3 3 26,-1 2 0,-1 5 0,3 1 0,-2 2 28,2 2 1,-3 3 0,0 2 0,0 4-233,0 5 0,-3 2 1,2 2-1,1 0-92,0 0 1,0 1-1,3-1 1,-2-2-414,2-2 0,-3 2 0,1-4-45,2 0 0,2-2-15,1-6 1,5 5-103,0 0 62,0-1 338,-5-4-116,0 0 91,0 0 330,0 0-180,0 0 0,0-6 77,0-3-6,-6-4 72,5 5 0,-10-9 1,5 3-1,0-2 1,-2 0-1,0 2 0,-1-1 455,1-4 0,-4 3 0,2-3-162,-2 4 1,-4 5 0,-2 2 301,-6 2-541,-9 1-100,4 5 1,-6 2-1,7 3 1,0 4-1,0 4 1,0 1-239,0 0 1,4 0-1,3 2 1,0 1-193,4 2 1,2 4 0,1-4 0,0-2-177,0-1 1,1-2 0,4 0 171,4 0 1,4-6 0,1-3-554,0-4 899,0-1 1,0-4 0,0-3-1,-1 0 13,-4-4 1,4-2 0,-4-3 0,4-1 133,1-2 1,-5-6-1,-1 2 1,0-2 813,0 1-615,-5-9-109,3 10 1,-6-12-116,6 7 0,-4-5 1,3 0 162,-4 2 136,-1 1-29,0 2 95,0 0-355,-6 6 125,4-5-61,-4 11-104,0-4 1,4 10-1,-4 1 1,0 0-91,-4 1 0,3 8 1,-1 9-1,0 5 84,0 5 0,5 3 0,-2 8 1,4 3 32,1 4 0,0 4 0,0 2 0,1-1-66,4 0 1,1-4 0,5-2 0,-1-3 93,1-7-507,1 3 217,2-14 0,0 12-171,0-11 205,1-2 1,-1-3 30,0-6-1029,0-1 532,0 2 160,6-4-623,-4 4 1066,11-6 0,-5-12 0,6-4 0</inkml:trace>
  <inkml:trace contextRef="#ctx0" brushRef="#br0" timeOffset="1537">3175 572 8580,'0'16'452,"2"1"1,1 2 0,3 0-100,2 1 0,2-4 0,4 3 1,0-4-678,0-1 0,0-1 0,0-2 0,0-3-413,0-2 0,0-1 1,1-5 289,-1 0 0,-6-2 0,-2-3 419,0-4 0,-4-5 1,2-3-1,-2-4 67,-2-1 0,0 3 0,0-2 0,0-1 306,0 0 1,0 3-1,1-3 118,4 1 1,-2 4 0,7 8-130,1 4 1,1 5 0,2 6 0,0 7-266,1 4 1,-1 8 0,0 0 0,-2 5-231,-2 3 0,2 8 1,-4 0-1,0 3 4,-3-4 0,-4 7 1,-1-4-1,0 1 15,0-1 0,-8-6 0,-4-5 0,-5-2 23,-1-2 0,-2-6 0,0-3 0,-1-5 38,1-4 1,-4-4-1,4-6 1,0-2-14,-1-2 1,2-4 0,5-8 0,2-1 54,2-2 1,4-6 0,6 2 0,0-4 113,0-1 0,8-5 1,4 0-1,7 0-16,3-2 0,0 6 0,5-4 0,-2 3 110,0 2 1,5 1 0,-5 2 0,3 3 11,0 2 1,4 2-1,-10 7 1,1 4-66,1 0 0,-7 3 1,2 5-1,-5 4 75,-5 4 1,4 4-1,-5 1 1,-1 2-255,-2 2 1,1-2-1,-1 3 1,0-3-206,1-2 1,-4 0 0,4-2-115,0-2 0,2 1 136,6-7 1,-6-5 0,-2-9 106,0-2 1,-4-7-1,3-1 1,-4-1 279,-1 1 0,-1-4 0,-4 4 0,-3 0 101,0-1 1,-3-2 0,5 4 0,0 2 264,0 1 1,-1 3 0,4 2 77,-2 2 1,-5 8-650,0 1 0,-1 6 0,2 8 0,4 0-303,3 0 0,2 5 1,0 0-1,0-2-157,0-1 0,2-2 0,3 0 0,4 0-54,4 0 0,1-6 1,0-3 577,0-4 0,0-1 0,0-1 0,0-4-4,0-4 0,1-4 0,-1-1 0,0 0 237,0 0 1,0-5 0,0 0 0,0 2 81,0 1 1,0-3-1,1 0 1,-1 2 51,0 2 1,-5 2 0,-1 2 813,-2 2-1036,5 5 1,-9 4 0,3 10 0,-4 4-117,-1 5 1,0 3-1,0 6 1,0 0 23,0 0 0,0-1 0,0-2 0,0-1-149,0 1 0,0-5 0,0 1-625,0-1 1,0-4-63,0 2 0,6-3 445,4-6 1,-2-9 0,-1-9 0,0-4 143,-4-1 0,3-2 0,0-3 0,1-3 410,-1 0 0,3-4 0,-2 4 1,0-2 151,4 1 0,-3 1 0,2-3 0,1 3 146,1 1 1,1 3-1,-2 4 78,-2-1 0,1 3-443,4 2 1,-5 4 0,-1 8-1,-2 2-181,-3 6 0,0 4 1,1 3-1,0 4-144,-1 1 0,-1 1 0,-2 4 1,0-2-9,0-2 0,-2-1 0,-1 2 0,-1-4 8,0 1 0,3-6 0,1 4-156,0-3 1,6-4 0,4-2 124,2-6 0,2-2 0,0-4 98,0-2 0,-1-4 1,-2-8-1,-2-1 136,2-2 0,-3-1 0,0 3 0,0-4 43,0-1 1,-5 0 0,3-1 0,-1 2 93,0 1 0,4 4 0,-4-3 0,-1 4 440,3 1 0,-6 0 119,4-1-484,3 8 1,-7 2-1,4 10-659,-3 4 1,-1 2 0,2 0 46,2-2 1,6-1-1,-3 3 1,1-3 118,1-2 1,-1-1 0,5-5 0,0 0 224,0 0 1,0 0 0,-1-2 0,-2-1-8,-2-1 0,1-3 1,4 4 731,0-2 1,-5 1-175,1 4 0,-7 6 0,2 5 0,-2 5-303,1 3 1,-2 6 0,4-2 0,-1 2-227,0-1 0,4 1 0,-3-5 0,1 1-243,-1-1 0,3-1 1,-4-5-1923,-2 0 2172,5-6 0,-6 4 0,4-4 0</inkml:trace>
  <inkml:trace contextRef="#ctx0" brushRef="#br0" timeOffset="2293">5363 600 8467,'6'-14'818,"-5"0"0,4 0-494,-3 0 0,-9 1 0,-4 4 0,-4 4-51,-4 4 0,-11 1 1,2 0-1,-2 0-424,0 0 0,2 1 0,0 4 1,0 4-160,-1 4 1,1 1 0,2 2 0,2 1-91,5 2 0,8 0 1,3-5-1,2 0-53,3 0 1,3-5 0,5-1-1,4 0 265,4 0 1,2-5 0,4 2 0,3-4 261,0-1 1,5-6-1,-5-2 1,1-1 118,1-1 0,-2 2 0,1-3 0,-2 2-80,-1-2 0,-4-1 0,2-3 0,-2 1 121,-2 0 0,0 0 0,-1 0 1,-2 1 38,-2 4 1,-6-3 0,4 4 721,-1 0-785,-4 2 0,4 12 0,-8 3 0,-1 4-208,-2 1 0,-1 6 0,3 2 0,-2 2-176,2-1 1,2-4-1,1 3 1,0-2-172,0-2 0,1-3 1,2-1-1,4-1-53,0-4 0,3-1 1,4-5 213,0 2 1,0-2-1,0-6 1,0-3 57,0-2 1,-1-1 0,-2-6 0,-2 1 232,2 0 1,-4-1 0,-1-3 0,-1-2 105,-1-2 1,1-2-1,-5-2 1,0 1 267,0 1 0,0 5 1,2-3 63,2 2 1,-2 1 296,3 5-1034,-4 6 1,-1 4-1,0 8-315,0 6 0,0-2 0,0 1 14,0 2 0,2-5 0,2-1 223,6-4 0,2-1 0,2 0 1,1 0 152,-1 0 1,4 0 0,1 0 0,-1 0 26,-3 0 1,-1 0 0,-1-1-1,-2-2 1123,-2-2 0,-4 0 159,4 5 1,-5 2-814,0 3 0,-2 4 0,-2 8 0,0 4-384,0 1 1,0 0 0,0 3 0,0-3-776,0-2 1,4 3-1,1-4-336,-2-1 0,0-3 1116,2-1 0,3-6 0,6-2 0</inkml:trace>
  <inkml:trace contextRef="#ctx0" brushRef="#br0" timeOffset="2776">6125 530 8215,'12'-14'0,"-2"0"0,-6-2 115,-2-3 0,-4 3 0,-2-1 0,-6 5 703,-2 2 0,-7 7 1,-2-2-1,-1 4-619,-3 1 1,3 6 0,0 3 0,0 4-359,1 1 1,3 2 0,-1 3 0,4 3-384,1 0 1,1 4 0,2-4 0,3 0-180,2-3 1,1-3 0,7-4 0,1-1 435,2-2 0,6-5 0,-2 0 0,4-2 280,1-2 0,0-5 0,0-1 0,0-2 18,0-3 0,0-1 0,0-3 0,1 0 373,-1-4 0,0 3 0,0-3 0,0 4 147,0 1 1,0-5 0,0 2-1,-1 2 82,-4 5 1,4 6-440,-4 0 0,2 4 0,-1 4 0,-6 7-338,-2 7 1,3 4 0,-1 6 0,-1 2-177,-1 2 0,-2 3 0,0 4 0,-2-1 11,-2 1 0,1 0 1,-7 0-1,-1-3 320,-1-1 1,-2-2 0,-2-5 0,-1-1-21,-2-4 0,-2 2 0,3-7 0,-6-4 291,-3-3 0,4-8 1,-1 2-1,1-4-192,1-1 0,-3-1 0,6-4 1,2-5-253,1-2 1,2-2 0,1-2 0,4-1-68,4-2 1,4-1 0,1 2 0,1 0-127,4 0 1,4-4 372,10-1 0,3-4 0,6-1 0</inkml:trace>
  <inkml:trace contextRef="#ctx0" brushRef="#br0" timeOffset="3163">6266 417 8780,'-8'-2'670,"3"-2"0,4 4 0,1 0 0,0 7-699,0 6 0,-2 6 0,-1 1 0,-2 1-358,2-1 1,1 3 0,4-4 0,1-1-185,2-3 1,6-5 0,-2-3 165,4 0 1,1-3 0,0-4 0,0 0 232,0 0 1,-4-1-1,-3-4 1,1-4 260,0-4 1,-3-1-1,3 0 1,-2-2 215,-3-2 1,3 0-1,-1-4 1,0 2 177,1 3 0,-4 1 0,4 3 0,-1 2 1626,-1 2-1710,1 6 1,-5-2 0,0 10-451,0 4 0,0 5 1,0 4-1,0 2-382,0 2 1,0-3-1,0 3 1,0-2-308,0-3 0,0-1 0,0-2 0,0 0-680,0 0 1420,0-6 0,6-1 0,2-7 0</inkml:trace>
  <inkml:trace contextRef="#ctx0" brushRef="#br0" timeOffset="4297">6562 417 8577,'0'-10'1406,"0"1"1,2 6-1379,2-2 0,-2 10 1,3 4-1,-4 4 89,-1 1 1,0 5 0,0 1-1,0 1-603,0-1 1,0-1-1,0-4 1,-1 1 97,-4-2 0,2 2 0,-5-10 0,0 0-368,0 1 0,3-3 639,-4-4 1,6-6 0,-2-3 0,4-4 187,1-1 0,0 0 0,0-2 1,1-1 257,4-2 0,3 0 0,6 4 1,0-1-39,0 2 0,2-8 1,1 8-157,2-2 1,4 7-92,-4 4 144,6-3-96,-9 7 1,6-6 129,-3 7-95,-4 0 22,0 7 0,-5-4 8,-5 6 3,0 1-93,1 10 1,-4-4-26,2 3 1,-7-2 2,-1 2 0,-6-4-56,5 4 1,-4-3-1,3-4 1,0-1-582,-1-1 359,-4-7 121,3 9 0,-1-10 27,0 3-36,5-4-284,-8-1 1,10-1-1,-2-4 260,2-4 0,2-4 1,0-1-1,0 0 210,0 0 1,6 0-1,5-1 1,5 1 371,3 0-381,6 0 0,-8 0-19,7 0 0,-1 6 54,5 3 1,-4-1 195,-1 1 0,-5 1 48,1 4-18,-4 6-255,-7-4 0,3 10 88,-6-3-85,-1 4 12,-4 1 1,0 0-319,0 0 154,0 0 1,0 1-88,0-1 1,0 0-1,2-2 1,1-1-476,2-1 0,1-2-266,-1 1 216,-4-3 295,6 0 358,-1-4 0,-4-2 0,4-8 108,0 0 1,-3-4 0,7 2 0,1-2 206,1-2 0,2 0 1,0 0-1,0-1-23,1 1 0,-1 2 0,0 1 0,0 1 218,0-1 1,-6 4-1,-2-1-30,0 1 0,-6 3 1,0 4-221,-7 0 0,-6 0 1,-1 0-1,0 1-239,0 4 1,0 1 0,-1 5 0,3-1-411,2 1 0,3 1 0,4 2 1,-2 0-62,2 1 0,1-1 0,2 0 136,0 0 1,2-6 0,1-2 174,2 0 1,5-4 0,0 1 50,2-6 0,7 0 0,0-7 356,-2-1 1,-1 3-134,-2-1 0,2 4 1,1-4 318,2-2-128,0-2-160,-5-1 0,-5 0 27,1 0 55,-1 0 47,-1 0-214,4 6 50,-10-4 1,6 5-1,-5-4 441,2 2-164,-1 6-173,-4-4-206,0 7 1,-1 7 0,-2 2-161,-2 4 105,0 1 9,-1 6 0,4-4-67,-2 3 0,2-4 0,1-1 0,-3 1-18,0-1 0,-1-5 1,5 0-195,0 2 1,5-3-1,1 0 159,2-2 1,-3-1 0,2-6 134,0-4 0,2 2 0,-3-7 1,2-1 182,3-1 1,-3-2 0,1 0 0,2 1-14,2 4 0,1-4 1,0 4-1,0-2 368,0 1-287,0 4 1,2 4 294,3-2-349,-10 2-87,10-4 0,-13 7 0,5 3 107,-1 0-102,-7 7 0,3-3 109,-6 6-160,0 0 1,0 0-1,0 1-109,0-1 1,-1 0-533,-4 0 0,2-2 0,-7-1-912,-1-1 1537,5-7 0,0-3 0,6-8 0</inkml:trace>
  <inkml:trace contextRef="#ctx0" brushRef="#br0" timeOffset="4540">7719 51 8237,'6'-14'80,"-4"0"1,6 1-92,-4 4 0,-2 10 0,3 14 0,-5 5 62,-5 2 0,2 9 0,-6-1 0,-1 3 112,2 1 0,0 4 0,5-5 0,-3-2-208,-2-1 0,5-2 0,-3-1 0,1-3-439,0-6 0,-4-2 0,3-2-267,-2 0 1,3-6 750,-4-3 0,6-4 0,-10-1 0,5 0 0</inkml:trace>
  <inkml:trace contextRef="#ctx0" brushRef="#br0" timeOffset="4796">7733 149 8237,'0'-8'395,"0"-5"-131,0 12 0,0-12 0,-1 5 0,-4 1 1352,-4 2-1483,-4-3 0,-6 6 0,-1-2 0,-2 2-437,-3 2 0,-7 0 0,-2 0 0,-1 0-222,1 0 0,1 0 0,5 2 526,0 2 0,6-2 0,1 4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6:18.319"/>
    </inkml:context>
    <inkml:brush xml:id="br0">
      <inkml:brushProperty name="width" value="0.0428" units="cm"/>
      <inkml:brushProperty name="height" value="0.0428" units="cm"/>
      <inkml:brushProperty name="color" value="#004F8B"/>
    </inkml:brush>
  </inkml:definitions>
  <inkml:trace contextRef="#ctx0" brushRef="#br0">124 243 8522,'-9'-8'0,"1"1"41,5-1 1,2 4 0,2 4 0,2 6 0,5 5 0,1 3 0,2 5 0,0 1 352,0 2 1,4 0 0,0 0-197,-2 0 0,3-1 1,-2-2-192,0-1 1,-2-4 0,-1 2 0,0-2-611,0 1 0,-4-1 0,-1-3-240,-1 0 843,-1 0 0,-4 0 0,0 0 0</inkml:trace>
  <inkml:trace contextRef="#ctx0" brushRef="#br0" timeOffset="584">38 427 8568,'-11'3'-959,"0"1"1,4 0 852,-1-4 1,7 0 238,1 0 1,6 0 0,9 0 0,2-2-107,0-1 0,4 0 0,-2-4 1,4 0-79,3 1 1,-1-4 0,-3 3 0,-1-2 25,-3 2 0,2-3 0,-6 3 0,0-3-211,-2-1 0,-3 0 0,-1 0 199,-5 0 0,2 0 0,-1 0 234,-2 0 1,0 1 1696,-2-1-1643,-5 4 0,3 4 1,0 5-1,3 3-86,3 1 0,4 5 1,0 5-1,1 0-42,2 0 1,4-1 0,0-1 0,-1 0-81,2 0 0,-4 2 0,3-2 1,-3 0-168,-1-2 0,-4-1 1,-1 0-1,-1 0-155,-2 0 1,-2-1-198,-1 1 0,0-3 286,0-1 0,0-6 0,0-1 0,0-6 68,0-4 1,0-1-1,0 1 1,0-1 70,0 0 1,0 0-1,0 0 1,1 0 181,3 0 0,-2 4 139,5-1 1,1 6 0,3-2-13,0 3 1,-4 6 0,0 2-1,2 3-102,0 1 1,1-4 0,-1 0 0,-2 1-140,1-2 1,-1 2-1,-1-3-744,-1 1 262,3-3 1,-6 2-1425,6-5 1889,-6 0 0,8-5 0,-4-1 0</inkml:trace>
  <inkml:trace contextRef="#ctx0" brushRef="#br0" timeOffset="1113">705 385 8392,'-6'0'-345,"2"0"0,6 1 0,3 3 658,1 3 1,2-1 0,1 1 0,0 1-249,-2-2 0,-1 4 0,3-4-63,-2 0 1,-4 4-55,0-3 1,-3-2-98,-3-2 1,0-3 0,-4-3 30,-2-5 1,3-1-1,0-2 1,1 0 116,3 0 1,1 0 0,1 0 4,0 0 1,0 0-1,1 0 1,3 1 40,3 3 0,3-1 1,0 4 53,1 1 1,0 2 0,0 1-1,0 0-47,0 0 0,0 1 0,0 3-26,0 3 1,-4 3 0,1 1-31,0 0 0,2 0 0,1 0-55,0 0 1,0-4-1,0-1 1,0 0-78,0 0 1,0-3 0,-1 2-1,1-2 20,0 1 1,0 0 0,-1-6 0,-1 0 15,-2-2 0,-5-4 0,2 1 74,-3-3 0,-2-1 0,-3 0 0,-3 0 224,-3 0 0,-4 4 0,-1 1 1,1 0-96,-2-1 1,2 5-1,-4-2 1,0 3-25,1 1 0,1 0 0,5 0-339,0 0 1,5 5-385,2 2 1,6 2 643,5-2 0,5 3 0,10-4 0</inkml:trace>
  <inkml:trace contextRef="#ctx0" brushRef="#br0" timeOffset="1730">1011 340 8306,'11'-5'-684,"-3"3"1207,-1-5 1,-4 4-457,5-1 0,-5 4 0,5 4 0,-1 3 2,-1 3 0,7 1 0,-2 0 0,2 0-25,-1 0 0,0-4 0,1 1 1,2-1-135,-2-1 1,-1 2-1,-1-4 1,0 0-145,0 1 0,-3-4 0,-1 2-96,1-1 1,-1-4-1,-1-1 197,-2-4 0,0-3 1,-5-1-1,-2 0 109,0 0 1,-6 4 0,3-1 0,-1 0 168,0-2 0,-1 4 305,-3 2 0,5 4-286,3 4 1,6 2-1,5 5 1,1 0-65,2 0 0,4 0 0,1 0 0,1-1-101,2-3 0,1 1 1,-1-3-1,-1 0-138,2 0 0,0-1 0,2-4-434,0 0 361,-5 0 117,4 0 0,-9-2 0,3-1 0,-3-3 0,-2-2 0,-2 1-509,-1-1 671,-4-2 1,1 0-1,-8 2 1,-3 0-1,-3 1 1,-1 0 0,-1 1 415,-3 1 0,3 1 0,-3 4-289,3 0 0,1 0 0,0 1 0,2 3-145,1 3 0,3-1 1,4 3-1,-1 2-160,-2 2 1,0 2 0,6-3 77,1 3 1,0-2-223,4 5 259,0 0 0,4 3 1,0-1-48,0-2 0,0 0 73,0 4 1,-1-1 0,-3-2 0,-3-1 52,-3 2 1,-1-3-58,0 1-10,0-5 16,-5 8 0,-5-12 0,-5 2 0,-2-3 1,-2-2 38,2-2 1,-7-3-1,2-2 1,-2-3-140,-3-3 1,4-3 0,-3-1 0,3-1-89,1-3 0,0 2 1,2-4-1,1 0-292,5 0 1,3 0-1,4-2 1,3 0 447,3 0 0,-4-2 0,-1-1 0</inkml:trace>
  <inkml:trace contextRef="#ctx0" brushRef="#br0" timeOffset="2147">1340 133 8550,'11'-6'-440,"0"2"398,-5 3 1,3 1-1,-1 1 201,1 3 0,2 3 0,0 8 1,2 2 13,1 0 1,0 4-1,3-3 1,0 3-30,0 1 0,-3-2 1,3 0-1,-1-3-340,-3-1 331,0-2-314,-7-3 0,2 0-73,-4 0 0,3 0-174,-3 0 1,-2-5 269,-5-2 1,0-4-1,-3-4 1,1-3 42,3-3 0,1-1 0,1 0 0,0-1 100,0-3 0,0 3 0,0-3 0,1 3 232,2 1 0,4 4 0,3 1 0,3 1-90,1 3 0,-2 0 0,4 2 0,-1 0 203,-1 0 0,5 4 0,-5 1 1,0 1-170,-2 3 1,0 4 0,1 2-1,2-2-171,-2-1 0,-1-1 1,-2 0-473,-3 0 0,3 0 0,-2 0 0,0 0 0,1-1 480,-2-3 0,0 3 0,4-4 0</inkml:trace>
  <inkml:trace contextRef="#ctx0" brushRef="#br0" timeOffset="2692">2293 154 8234,'5'-6'-807,"-2"1"1,4 5 930,1 0 1,-2 6-1,2 5 1,0 6-1,2 4 166,1 1 1,4 3-1,-1 1 1,1-1-183,1 2 1,-4-5 0,4 1 0,-2-3 157,1-1-33,-1 2-703,-3-4 0,-3 2-463,-1-4 703,0-1-749,-1-3 979,-1 0 0,-5 0 0,0 0 0</inkml:trace>
  <inkml:trace contextRef="#ctx0" brushRef="#br0" timeOffset="3112">2347 385 7746,'0'-7'-330,"0"-1"0,0 1 0,1-3 615,3 3 1,3-1 0,7 4 0,0 1-324,0 2 0,1-2 0,0-1 0,0 1-112,0 2 0,-3 1 1,3-1-169,-3-3 0,-1 3 0,0-2 318,0 1 0,-5 4 0,-1 0 0,-1 3-84,-1 1 1,5-2 0,-5 3-1,1 0 284,1-1 0,-3 4 0,6-4 1,-1 1-18,-1 1 1,4-6 0,-3 2 0,3-3-28,1-1 0,3 0 0,1 0-255,-2 0 16,-1 0 0,-1-4 0,0-1 1,0-1 8,0-2 1,-4-2 0,0-1-1,-1 0 73,0 0 1,-4 0-1,2 0 77,-3 0 0,-6 0 0,-2 2 0,-3 0 35,-1 2 1,0 4-1,0 0 1,-1 2-113,-2 1 0,1 0 0,-2 0 1,1 1-142,3 2 1,-2 2 0,6 4 0,-2-2 65,2 2 1,-2 0 0,6 2 0,0 0 75,2 0 0,-4 0 0,-1 0 0</inkml:trace>
  <inkml:trace contextRef="#ctx0" brushRef="#br0" timeOffset="3548">2752 274 8001,'4'-7'-722,"-1"0"1,6 1 1050,-2-2 0,3 0-191,1 4 1,-1 6-1,-3 5 1,-2 3-34,0 1 0,-1-1 1,5 1-1,-2 0-65,2 0 0,1-1 1,1-1-1,-1-2-347,1 1 198,0-3 52,-5 5 1,4-9-297,-3 3 163,-2-3 3,5-1-364,-9 0 292,9 0 184,-9-5 0,4 3 9,-5-6 1,4 1 0,-1-4 48,0 0 0,-2-1 0,-1-1 0,0-2 116,0 2 0,1 2 1,2 2 435,0 2 1,2 5-284,-1-2 1,-3 8 0,4 3-96,0 3 1,1 1-1,4-1 1,-2 1-161,-1 0 1,1 0-1,3-1 1,0-1-300,0-2 1,-4-3 0,0 2-811,2-2 659,-4 0 453,4-4 0,-3 5 0,5 1 0</inkml:trace>
  <inkml:trace contextRef="#ctx0" brushRef="#br0" timeOffset="4235">3234 209 8417,'0'-8'-731,"0"1"512,0 0 0,0 0 656,0-1 0,-1 6-372,-3-2 1,-2 4-1,-5 4 1,0 3-16,0 3 1,4 1-1,1 0 1,0 0-132,-1 0 1,5 0 0,-2 0 0,3 0-78,1-1 147,5 1-219,1 0 1,5 0 35,0 0 1,1-3 0,3-2-1,2 0-25,0 0 1,2-4 0,-3 2-74,1-3 245,-3-1 0,5 0 1,-4-1 46,-2-3 0,4-2 0,-5-5 0,4 0 0,-5 0 29,0 0 0,0-3 0,-1-2 1,-2 0 89,-1 0 1,-4-3-1,0 1 1,-1-3-30,-2-1 0,-4 1 1,-1 2-1,0 1 126,0-2 0,-2 3 0,2 1 0,0 3-22,1 3 1,-5 3-198,2 0-1,1 2 1,0 6-26,1 3 0,1 5 0,4 7 0,0 0 25,0 0 1,1 3 0,3 0-1,3 2-23,3 5 1,1-3-1,0 1 1,0-3-126,0-3 150,0 1-12,0-2 1,-4-2 0,0-4-16,2 0 14,-4 0-170,-1 0-42,1-5 37,-3-1 100,2-5 0,-4-1 37,0-3 1,-1-2 0,-1-5 0,-2 0 39,2 0 0,0-3 1,2-1-1,0 2 25,0 1 0,5 4 0,1 1 0,2 0-15,-1 1 1,0 1 0,4 5 344,0 0 1,0 0 0,0 0-83,0 0 1,-4 3 0,1 2-1,-1 1-132,-1 3 0,4 1 0,-3-1 1,3 0-82,1-2 0,1-1 0,1 2 0,3-4 31,1 1 1,-2-4 0,2 3-339,-1-3 0,2-1 194,-4 0-288,1 0 1,-4 0-143,0 0-591,0 0 394,0-5 693,0-1 0,-5 0 0,4-3 0,-4 3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6:02.365"/>
    </inkml:context>
    <inkml:brush xml:id="br0">
      <inkml:brushProperty name="width" value="0.0428" units="cm"/>
      <inkml:brushProperty name="height" value="0.0428" units="cm"/>
      <inkml:brushProperty name="color" value="#004F8B"/>
    </inkml:brush>
  </inkml:definitions>
  <inkml:trace contextRef="#ctx0" brushRef="#br0">129 246 7655,'-9'4'581,"-1"-2"1,0 3-1,0-3-381,0 2 1,-3 0-1,-1-1 1,2 4-122,1 2 0,5 1 1,0 0-1,1-1 69,-1 1 0,4 5 0,-1 1 0,1 3-34,2 1 1,5 0 0,1 0-1,3-1-187,1 1 1,0-3-1,1-2 1,1 0-139,2-3 0,0-6 0,-2-2 0,1-3-45,-1-1 0,0 0 0,1-1 0,0-3 1,-1-2 1,-1-6 0,-1-3 0,-1 1 85,-3 0 1,2-3 0,-4 3 0,1-1 191,-1 1 1,1 1 0,-3 3 974,1 0-657,1 4 1,-4 3 0,0 6 0,0 4-64,0 2 0,3 1 1,0 0-1,0 1-144,2 2 0,0-2 1,5 2-1,0-2-113,0-1 1,0 2 0,0-1 0,0-2-153,0 0 1,0-4 0,0 1-694,0-2 662,-1 0 1,0-5 0,-2-3 98,-4-2 0,-3-3 0,-2-1 0,-2 0 71,-2 0 1,3 0-1,-4 0 1,-1 0 122,0 0 1,1 0 0,0 1 0,0 0 74,-2 2 0,-1-1 0,0 5-102,0 1 0,3 1 0,1 1-9,-2 0 0,4 4-50,0 3 1,3-2-80,1 2 1,1-5 0,3 1 39,2-1 0,0-4 0,0 0 0,2-2-65,1-2 0,1 3 1,0-4-1,0 1 37,0 0 1,0-1-1,1 2 1,1 1 78,1-1 1,1 2-1,-2 3 1,2 0 79,-2 0 0,2 1 1,-1 2-1,0 4 7,-2 2 1,-5 2-1,1 2 1,-1 3 33,0-1 0,2 4 0,-5-3 0,-1 2-133,-1-2 0,0-1 0,2-5 0,0 0-199,-1 0 0,0-4-17,2 1 1,-2-6 0,3-1 58,0-6 1,-1-2 0,-2-2 0,3 0 36,0 0 1,-1-3 0,2-2-1,1 1 74,-2 0 1,4-3-1,-3 3 1,0-1 43,1 1 0,-1 4 1,4 5-1,0 0 95,0 3 0,0 1-105,0 1 0,0 4 0,0 3 1,0 3-1,-1 2 8,-3 1 0,3 4 0,-2-4 1,2-1-97,0-1 1,1 2 0,0 1-78,0-2 1,-1-5-1,-1-1 1,-2-2-19,2-2 1,-2 0 0,0-2 0,1-2-90,-2-1 1,4-1 0,-3-5 0,0 0 105,1-2 0,-2-2 0,3 0 0,-2-4 116,-2-2 1,0 0-1,-1-2 1,0-3 30,-1-2 0,-1-3 1,-1 0-1,0-1 49,0 0 0,0 1 0,-1 2 0,-1 3 89,-1 3 1,-2 1-1,3 9 1,-2 3 37,-2 2 1,1 8 0,-3 5 0,2 5 25,2 5 1,-3 2 0,4 2 0,1 1-96,1 1 0,2 8 0,2-3 0,4 2-162,2 1 0,2-7 1,1 5-57,1-4 1,1-2 0,-2-4-1,3-1 1,-1-4-150,0-3 0,3 0 0,-3-6 0,1-1-26,-1 0 1,2 0 0,-2-5 0,-2-3 81,-1-2 1,-1-3 0,0-1 0,0 0 96,0 0 1,-4-3 0,0-1 0,-2-1 231,-2 1 0,3 0 0,-2 1-129,-1 0 1,0 0 0,1 3 0,0 0 478,-1 0 0,3 0 0,-1 1-241,1 3 1,-1 3 0,1 6 0,0 3-73,-3 3 0,2 2 1,1 3-1,-1 1-126,1 0 0,2 3 1,-1-5-1,0-1-171,1-1 1,0 2 0,3-2 0,-1-4-24,1-1 1,0 0 0,0-2 0,0-2-59,0-1 1,0-1 0,0 0-78,0 0 0,0-4 0,-1-3 170,-3-2 0,3-1 0,-3 0 123,-1 0 1,3 4 0,-4-1-1,2 1 55,1 0 1,2 2 114,1 4 1,-1 4-1,-1 3 1,-3 2 14,0 0 0,1 1 1,-1 0-1,0 0-175,3 0 0,1 0 0,1-1 1,0-3 4,-1-2 0,1-3 0,0-1 0,0 0-262,0 0 1,0-1 0,0-3-1,0-2-122,0-3 0,-1-1 1,-2 0-1,-1-1 249,-2-2 1,3 1-1,-4-5 1,-1-1 82,-1-4 0,-1-1 1,0-3-1,0-2-14,0 0 1,0-3 0,-1-1-1,-1-1 200,-1 1 1,-5 2 0,3 4 0,-2 4 45,0 4 0,2 4 0,-3 5 0,2 2 99,-2 4 1,0 3-1,0 4 1,3 6-109,0 6 1,2 6 0,3 3 0,0 3-121,0 3 0,0 0 0,1 0 0,3 1-110,2 1 1,2 0 0,1-3 0,0-1-128,2-3 1,1-1 0,-2-7-1,0-1-147,-1-4 0,5-2 0,-1-1 0,-1-1-72,-1-3 1,-1-1-1,0-5 172,0 0 0,0-5 0,-1-1 0,-3-3 29,-2-1 1,-2 0 0,0-1 0,1-1 219,-1-1 1,-2 0-1,-2 2 1,-2-2 143,-2 0 1,1 0 0,-3 4 0,1 1 9,0 2 1,-2 3 0,-1-3-1,0 2 136,0 1 1,0 3 0,0 4 82,0 2 1,5 0-450,2 0 0,3 0 1,2 2-65,1-2 0,5-3 0,0 0 0,3-2 34,2-1 1,0 0 0,-3 0 0,1-1-169,2-2 1,-2 0 0,2-3 0,-2-1 141,-1 2 1,0-1 0,0 4 0,0-1 117,0 0 1,-3 2 0,-1 1 0,1 1 1,-2 3 1,1 2 0,-4 6 0,3 3 166,0 0 1,-2-3 0,3 2 0,-2-3-81,-1-2 0,2 1 0,1 0 0,0-1-120,1-2 1,-4-2 0,4-3-97,0 2 1,2-1-1,0-4 1,-1-1-24,-2-2 1,0-3 0,2 0-1,-2-2 44,2-1 1,-3 0 0,2-1-1,0-1 45,-2-1 1,4 0-1,-3 3 1,0 0 43,1 0 0,-4 0 1,4 1 147,0 3 1,-1 1-1,-1 6 42,0 3 0,-2 1 0,-2 6 0,1 1-28,2 2 1,2-1 0,-1-3-218,0 0 1,2-1 0,3-3 0,0-1-121,0-1 1,0-3 0,0 2-1,-1-2-61,1-1 1,0-4-1,0-1 55,0-1 1,-1-3 0,-1 3 0,-3-3-1,0-1 0,1-1 0,-3-1 0,1-2 43,0 2 1,-3-3 0,3-2 0,-3-1 194,-1-2 0,0-3 1,0-2-1,0 1 70,0 0 1,0-4 0,0 2 0,0-2 58,0 2 0,-1 3 0,-2 6 0,0 4 132,1 2 1,0 5-1,-1 4-127,0 4 1,0 8-1,3 7 1,0 3 0,0 3-103,0 3 1,0 3-1,1 1-69,2-1 0,-1 1 1,5-1-1,0-3-279,-2-2 0,4-4 0,-2-1 0,0-2-14,0-4 0,2-2 0,-3-1 0,3-1-48,1-3 1,0-1 0,0-5 0,0 0 15,0 0 0,0-5 0,-1-1 0,-2-3 74,0-1 1,0 0 0,2 0-1,1 0 151,0 0 1,-3-3-1,0 0 349,0 1 1,-1 1 87,0 1 0,-2 4 0,1 4-73,0 4 1,-2 4 0,-3 4 0,0 1-140,0 2 1,0-2-1,1 2 1,1-2-165,2-1 1,3-3 0,-1-1-1,0 1-248,1-1 1,0-1 0,3-3 56,-1 2 0,-2-1 0,0-4 107,0-3 1,-1 0-1,-1-4 1,1 2 33,-1-2 1,-2-1 0,1-1-1,-1 0 28,1 0 1,2 0 0,-1 2 0,-1 0 136,1 1 0,-1 5 104,-1-1 0,-2 6 1,4 5-1,-2 3 102,0 2 1,4 0 0,-3-2 0,1 1-151,-1 2 0,4-2 0,-1-4 1,1-3-241,2-1 0,0 1 0,0-3 0,0 1-178,0 0 0,0-2 0,-1-2 0,-2-2 50,0 0 0,-4-5 0,3 2-32,-2-3 0,0-1 0,-6 0 319,-1 0 0,1 0 0,-5 1 0,0 2 106,-2 0 1,-1 2 0,1-3 0,1 2 45,2 2 1,-1 0-1,-3 1-177,0 0 1,0 0-150,0 3 17,5 0 1,2 1-1,6 1-14,4 1 1,-1 1 0,3-4 0,2 0-28,0 0 1,1-1 0,0-2 0,3-1 1,0-2 0,-3 3 1,3-2-1,-2 0 1,1 3 108,1 1 0,-2 1 1,1 0 177,0 0 1,-3 0 0,4 1 0,-2 2 0,0 4 92,-1 2 0,-1 4 1,-2 1-1,-1 1-53,-2-1 1,0 4 0,2-3-1,-3 0-90,0-1 1,-2 0 0,-2-1-151,2-1 0,-1-2 1,4-2-1,-1-2-260,1-2 0,-3-1 0,4-3 9,1 0 1,0-4 0,2-3 0,0-2 70,0-1 1,0-2 0,0 0 0,0 1 147,0-1 0,0 0 0,1 2 0,1 0 99,1 0 0,0 4 1,-2 0-1,2 2 108,0 1 0,0 2 1,-3 1-1,0 0 121,0 0 1,0 1 0,0 3-191,0 2 1,0 3 0,-1 0 0,1-1-316,0-2 1,-1-2-1,-1 1-675,-2 0 0,0-1 0,2-2 908,-2 1 0,-4 1 0,3-4 0</inkml:trace>
  <inkml:trace contextRef="#ctx0" brushRef="#br0" timeOffset="216">2711 128 7599,'-10'0'468,"1"-1"1490,3-2-4440,1 1 924,5-2 1558,0 4 0,-4 4 0,-2 2 0</inkml:trace>
  <inkml:trace contextRef="#ctx0" brushRef="#br0" timeOffset="397">2363 158 7599,'-17'3'0,"2"0"228,1 0 0,-3-2 1320,4-1 1,2 0-1268,7 0 0,9 0 0,9-1 0,2-2-292,1 0 0,2-4 1,1 4-1,0 0-693,0-2 1,-1 4 0,1-2 0,0 2 703,0 1 0,0-5 0,0 0 0</inkml:trace>
  <inkml:trace contextRef="#ctx0" brushRef="#br0" timeOffset="1057">1371 177 7603,'0'5'1230,"0"-1"0,-1-4-1230,-3 0 0,3-4 0,-3-1 0</inkml:trace>
  <inkml:trace contextRef="#ctx0" brushRef="#br0" timeOffset="1317">814 218 7609,'-10'6'2327,"0"-3"-1859,0-2 1,5-2-1,3-2 1,4-4 0,5-1-516,6 2 1,2-3-1,6 3 1,2 0-331,4-1 1,0 2 0,1-2 0,-2 3-2536,2-1 2912,0 4 0,2-8 0,0 4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3:49.744"/>
    </inkml:context>
    <inkml:brush xml:id="br0">
      <inkml:brushProperty name="width" value="0.04312" units="cm"/>
      <inkml:brushProperty name="height" value="0.04312" units="cm"/>
      <inkml:brushProperty name="color" value="#004F8B"/>
    </inkml:brush>
    <inkml:brush xml:id="br1">
      <inkml:brushProperty name="width" value="0.0575" units="cm"/>
      <inkml:brushProperty name="height" value="0.0575" units="cm"/>
      <inkml:brushProperty name="color" value="#004F8B"/>
    </inkml:brush>
    <inkml:brush xml:id="br2">
      <inkml:brushProperty name="width" value="0.0428" units="cm"/>
      <inkml:brushProperty name="height" value="0.0428" units="cm"/>
      <inkml:brushProperty name="color" value="#004F8B"/>
    </inkml:brush>
  </inkml:definitions>
  <inkml:trace contextRef="#ctx0" brushRef="#br0">0 804 8278,'10'0'46,"0"0"1,0 0-1,0 0 1,1-1 129,2-2 1,3 1 0,2-4-1,0 2 1,-2 2 0,-1 1-4,0 1 1,-2 0 0,0 0-174,-2 0 0,3-5 0,2 0 0</inkml:trace>
  <inkml:trace contextRef="#ctx0" brushRef="#br0" timeOffset="984">488 566 8227,'13'-5'-123,"0"1"1,3 2 0,-1 0 0,0-1 438,3 1 0,4-3 0,2 2-91,2 1 0,-3-1 0,3 1 0,2-1 0,-1 0-112,0-2 1,1 3 0,-2-4 0,-1 1-118,-2-1 0,-5 3 0,-3-2 0,0-1-172,-3 1 0,-4 2 0,-3-1-292,-1 0 0,0 1 1,-5-2 271,-3 0 1,-1 2-1,-5 3 1,0 1 222,0 3 1,0 0 0,0 4 66,0-2 0,5 2 0,0 4 1,2 2-1,0 1-11,1-1 0,4 4 0,2-2 0,2 3 22,1 1 0,2 0 0,1 0 0,0-1-97,0 1 1,-3-3 0,-2-1 0,0 1-55,-3-2 1,-1 3 0,-1-4 0,-1 1-27,-3-1 1,-1-1 0,-6-3 0,-1-1-75,-1-2 1,-2 0-1,3-3 1,-1-2-126,1-1 0,-3-1 0,2 0 0,1-1-460,1-3 731,5-1 0,-2-9 0,2-2 0</inkml:trace>
  <inkml:trace contextRef="#ctx0" brushRef="#br0" timeOffset="2631">1270 667 7254,'1'13'0,"2"1"271,0 2 0,5-3 1,-2 3-1,2 1-98,-1-2 0,1 3 1,-1-5-1,2-1-35,1-1 0,-1-1 0,-2-1-118,0-2 0,-2-2 0,3-3 39,-1 2 0,-4-1 1,3-4-1,-2-2-339,-2-4 0,-1-2 0,-1-1 0,0 0-42,0 0 0,0 0 1,-1 1-1,-1-3 277,-1-1 1,-1 2 266,4-2 0,5 3-131,1 3 0,3 7 0,0 8 0,-1 3 196,-2 2 1,1 2 0,3-3-1,0 1-91,0-1 0,-4 1 1,1-1-1,0-4-208,-2 1 0,4-1 1,-2-2-1,0-1-164,0-1 1,2-3 0,-3 2-123,3-6 0,-3-2 1,-2-5 86,0 0 0,-2-4 0,1-2 124,-2 1 1,-1 1 0,0 4-1,0 0 115,0 0 1,0 0 503,0 0-348,4 0 1,2 6-1,3 4 1,-2 5 4,0 4 0,0 1 0,1 0 0,0 0-41,-1 0 1,-2 0 0,3-1-166,-1 1 1,-2 0 0,3-1-57,-1-2 0,-2-2 13,2-1 1,-2-3 0,-3 1-179,2-4 0,-1-1 1,-4-3-1,-1-2 97,-2-1 1,-3-1-1,0 0 80,-2 1 0,-1-1 0,0 0 109,0 0 0,2 3 0,0 2 134,1 0 0,4 2 98,-4 3-216,5 0 0,-1 0 0,6-1-52,4-3 1,2 2-15,1-4 1,-1 2 0,1-1 0,0-1 0,0 2-12,0 0 1,0-3 0,0 4 3,0 0 0,0 2 0,0 1 45,0 0 1,0 1-1,0 2 1,-2 1 47,-1 2 1,2 0-1,-3 4 1,3 0 39,1 0 1,-3 0 0,-1-1 0,2-2-14,1 0 0,-3-4 0,1 3-57,1-2 0,-3 3 0,2-4-126,1-1 1,-3-1-1,1-2-47,-2-2 0,3 1 1,-3-5 27,2-1 0,-4 3 1,2-2-1,0 0-42,-1-2 1,3-1-1,-1 0 114,0 0 1,-1 1-1,2 2 45,2 0 0,1 5 99,1-2 0,0 7 1,0 1-1,-2 2-61,-1 1 1,2 2-1,-4 1 1,2-1 2,0-3 0,-1 3 0,4-3-53,0-1 1,-3 0 0,-1-5-38,2 0 0,-2 0 0,0-1-74,2-3 1,-3 2 0,1-5 0,-2 0 14,-1-2 0,-2-1 0,-1-1 0,0-1 1,0-1 0,0-5 0,-1 1 0,-3-1 51,-2-2 1,-2 0-1,0 0 1,2 1 4,-2 3 0,0-2 0,0 5 0,3 0 271,0-2 0,-2 8-30,0-3 0,-1 8 0,2 2-137,2 5 0,3 8 0,1 3 1,0 0-9,0 1 0,0 3 0,1 3 0,2-1-60,0-1 1,5-1 0,-1 0 0,4-1-36,3 1 1,-1-3 0,-3-2-1,1 0-45,2-3 1,-2-5-1,2-1 1,-2-1-82,-1 1 0,0-4 1,0 1-1,0-1-167,0-2 1,0-2-1,0 0 200,0-1 1,-4-5 0,0 2 0,-1-2 0,0 0 11,-1 2 0,0-1 1,-3-2 430,2 2-5,-2-1 0,8 8-54,-3 0 1,0 1-1,1 5-182,0 2 1,2 0 0,0 0 0,-1-3-15,-2-1 0,1 0 0,3-4-58,0 0 0,0 0 0,0-1-94,0-3 1,-4 2 0,0-4-71,-2-2 0,-1-1 1,-3-1 103,0 0 1,-3 0-1,-1 0 1,-2 0 12,-2 0 1,3 2-1,-2 0 1,0 2 52,-2 2 0,2 1 1,1 3-1,-2 0-32,-1 0 0,-1 0 0,1 1 14,3 2 1,-2 3 0,5 4-1,-1-1 1,0 1 0,3 0 1,-3 0-1,3 0-313,1 0 0,0-3 1,-1-1-1,-1 2 311,-1 1 0,-1 1 0,4 0 0</inkml:trace>
  <inkml:trace contextRef="#ctx0" brushRef="#br0" timeOffset="2900">2333 447 8300,'-4'-10'-1190,"2"5"1754,-2-4 0,4 9 1,0 1-433,0 8 1,3 2-1,2 5 1,0 3-1,3 3 0,-1-1 0,1 3 0,3 0-25,0-1 1,1 3-1,-3-3 1,1-1-313,0-1 1,-1-2 0,-1-1-1,-3-3-190,0 0 1,1-2 0,-2-3 0,-2 0-645,-1 0 1039,-1-5 0,4 4 0,2-4 0</inkml:trace>
  <inkml:trace contextRef="#ctx0" brushRef="#br0" timeOffset="4627">3117 686 8062,'6'-3'0,"0"-1"-104,-2-2 1,-1 0 0,-7-3 227,-2 2 1,-3-1-1,-1 4 1,-1 0 104,-2-1 0,0 2 0,-2 3 0,0 0 10,-1 0 0,3 0 1,-2 1-1,0 2-45,3 4 1,1 5-1,1 1 1,1-1-131,3-1 1,1 3 0,5-1 0,0-1-364,0-1 0,2-2 1,3-1 170,2-2 0,7-4 0,-4 2 0,1-3-46,0-1 0,-1-1 0,1-3 1,1-1-1,1-1 1,-1-3 0,-4 2 0,-1-4 101,0-2 1,-2-1 0,-1 3 0,-1-1 66,1-1 1,-1-5-1,-3 2 1,0-2 124,0 2 1,-1-3 0,-1 2-1,-2-1 58,2-2 0,-2 3 0,0 2 0,1 0 539,-1 3-618,3 1 1,-5 6 0,4 3 0,-1 5 0,0 7 0,2 1 0,1 6 1,0 3-113,0 2 0,1 3 0,2-3 0,1 1-66,2-1 1,1-1 0,5-2 0,2-3-78,-2-3 1,0 1-1,0-3 1,1-4 98,-1-1 0,3 0 1,-2-2-1,0-2-5,2-1 0,-4-5 1,3-3-1,-1-2-7,0-1 0,1 0 0,-5 0 0,1-1 36,0-2 1,-3 1 0,-2-3 0,0 0 89,-3 3 0,-1-2 0,-1 1 0,0 0 31,0 2 1,-1 3 0,-1 0 0,-3 2 63,0 2 0,-2 1-7,-3 3 1,2 4 0,1 4-1,3 3-83,-1 2 0,4 4 1,-2-3-1,2 0-90,1 1 1,4 1-1,3-2 1,1 1-79,2-1 1,0-1 0,0-4 0,0-1-74,0-2 1,0-3 0,0 0 0,0-2-153,0-1 0,0 0 1,0 0-1,-2-1 96,-1-2 1,2-3-1,-3-4 1,2 0 94,-1 0 0,-2-1 0,-2-1 0,0-1 240,-1 1 0,2-2 0,0-1 1,-2 1-21,-1 0 0,-1 0 0,0 4 383,0 0 0,1 2-183,2 1 0,2 7 0,3 7 1,-3 1-118,0 2 1,2 4 0,0 0 0,2 0-88,1 1 1,-4 1 0,1-3 0,1 0-86,0-2 0,-1-2 0,0 1-358,0 0 1,2-4 145,1-3 0,-3-2 1,-2-2 2,0-2 0,-1 1 0,-2-5 0,2-1 1,-1-1 62,1 0 0,-2-1 1,4-1-1,-1-2 178,1 0 0,-1 0 0,3 3 0,-1 0 136,1 0 1,-3 5 0,2 0 247,0 1 1,2 4-1,0 0-187,-2 5 1,0 4 0,-2 2 0,-1 1-22,1 2 1,1-1 0,-1-3 0,-1 0-157,0 0 1,4-4-1,-1 0-225,2-2 1,0-1-150,1-3 0,-3 0 1,0-1 159,0-2 1,-2 1 0,-2-5 0,-2 0-156,-1-2 0,-3-1 0,-2 0 1,0 0 221,-3 0 0,-1 0 1,-1 0-1,1 0 317,-1 0 0,0 1 0,0 3 0,1 1 101,2 1 0,-1 3 0,1-2 75,-2 2 1,4 2-303,1 2 0,3 2 1,1 5-116,0 0 0,5-1 0,1-2 0,3-3-83,1 1 1,0-4 0,1 2 0,1-2 56,1-1 1,0-1 0,-3-1 0,1-3-74,3 0 1,-3-1-1,2-2 1,-2 0 109,-1 0 0,-4-6 0,0 4 0,-1-1 43,1 0 1,-4 0 0,2-1 0,-3-3 0,-1 0 0,0-1 0,0-1 0,-1 0-15,-3 0 0,2 1 0,-4 0 1,1-1 171,-1 2 0,4 0 1,-2 5 232,-1 1 0,3 0-280,-4 2 0,3 4 0,0 6-109,2 4 1,1 6-1,1 3 1,2 4 44,4 3 0,2 2 0,1 2 0,0 0-45,0 0 0,0-1 0,1 0 0,1 1-116,1-2 0,0-2 0,-3-5 0,0-3 14,0-1 1,0 0-1,0-5 1,0-3-22,0-3 1,1 2 0,1-2 0,1-2-42,-1-3 0,4-3 1,-1-5-1,0 0 19,-1 0 0,0-1 0,-1-1 0,-1-3 88,-1 0 1,-2 2 0,-1-4 0,-3 1 112,0 0 0,-2 1 1,-3 3 129,0-2 1,0 1-1,-1 4-57,-2 3 1,1 1 0,-5 5-1,0 1 151,2 3 1,-3 1-1,4 6 1,-1 1-238,1 2 1,1 2 0,3-3 0,0 1-102,0 0 0,4-3 1,4 3-1,3-2-178,2-2 1,3 2 0,-2-6-1,-1 1 21,1-1 0,1-4 0,2 2 0,-1-3-208,-2-1 1,2 0 0,-2 0 0,-2 0-269,-1 0 1,-1-5 0,0-1 661,0-3 0,0-5 0,-1-2 0</inkml:trace>
  <inkml:trace contextRef="#ctx0" brushRef="#br0" timeOffset="4798">3930 388 8222,'-4'0'1075,"4"0"-1159,5 0 0,5 0 0,3-1 0,1-2-1315,1 0 1399,-3 0 0,7-2 0,-3 0 0</inkml:trace>
  <inkml:trace contextRef="#ctx0" brushRef="#br0" timeOffset="6577">4763 448 8113,'-6'5'-68,"3"1"1,2 3 0,1 1 0,1 0 0,1 1 0,2 1 201,-2 1 1,2 2 0,-1-3-1,0 1 61,-2-1 0,0-1 400,2-1-619,-2 0 1,3-4-1,-7-4 1,-1-4-16,-2-5 1,4-2-1,-2-1 1,1 0-38,-1 0 0,1-1 0,3-1 0,0-1 64,0 1 1,0-3 0,1 2 0,2 1 3,4 1 0,2-1 0,1 1 0,0 3 123,0 3 1,1 1 0,1 4 0,1 0 31,-1 0 1,2 5-1,0 1 1,-2 3-80,-1 1 0,-2 3 0,-2 2 0,-1-1-8,-2 0 0,3 1 0,-4-3-42,-1 1 0,-1 0-685,-1-3 293,0-4 0,0-3 1,0-6 174,0-4 1,0-2-1,0-1 1,0 0 131,0 1 0,2-1 0,1 0 0,3 0 76,3 0 0,2 1 0,1 1 0,2 2 106,-2-2 0,2 4 1,-1 0-1,1 3 65,0 1 0,-3 5 0,2 2 0,-3 4-100,-3 3 0,2 3 1,-4 0-1,2 0-131,-1 0 1,0-2 0,1-3 0,-1 2-103,-2-2 0,3-4 1,-3-3-537,2-1 1,1 0 423,2-4 1,0-1-1,-1-3 265,-1-2 0,-4-3 0,2-1 0,0 0 0,-3 0 0,-1 0 0,0 0 0,1 0 65,2 0 1,-1 4 0,-2 0 456,2 2 1,0 1-329,3 3 1,-2 4 0,1 3 0,1 1 199,-1 2 1,-2 0-1,4 0 1,0 0-250,-2 0 1,4-3-1,-2-2 1,1 0-333,2-3 0,0-1 1,0-1 12,0 0 0,-1-1 0,-1-1 1,-3-3-20,0 0 0,-2-2 1,-3-3-1,0-1 124,0-2 0,-1 2 0,-3-2 1,-2 2 59,-3 1 0,-5 0 1,-2 0-1,1 1 123,2 2 0,-2 0 1,1 3-1,0 2 9,-1 1 0,2 1 0,3 1 254,0 3 1,1 1 0,3 5-1,2 0-277,3 0 1,1 0 0,1 0 0,3-2-110,2-1 0,4 1 1,2-4-1,3 1-16,0-1 0,1-1 0,1-3 1,-1 0-205,-2 0 0,3-3 0,-3-1 0,0-2-32,1-2 0,-2 0 0,-3-2 1,-1 0 195,-3 0 1,3 0 0,-3-1 0,0-1 175,1-2 1,-4 1 0,3 3 254,-2 0 1,4 5-183,-2 2 1,3 1 0,0 4 158,-2 1 0,0 6 1,-2 5-1,0 0-183,3 1 0,-3-1 0,2-2 0,0 2-155,-2 2 1,4-4-1,-2 1 1,0-2-183,0-1 1,2-1 0,-3-1 0,3-3-131,1 0 0,-3-2 1,-1-3-1,3 0 46,3 0 0,-4-1 1,2-2-1,-1-3 122,0 1 0,-1-4 0,0 2 0,-2-2 73,-2-1 0,-1-3 0,-2 0 0,2 1 43,0 1 1,0-2-1,-3-1 1,0 2 438,0 1 1,-1 1-32,-2 0 0,-3 5-198,-4 2 1,2 6 0,1 5 0,4 3-13,2 2 1,1 1 0,0-2 0,0 1-181,0 0 0,4 1 0,3-1 1,1-1-168,2-1 0,1-2 1,3-1-1,1-3 90,0 0 1,4-1-1,-1-2 1,2 2-284,0-2 0,4-1 1,-7-2-1,1-1 365,1-2 0,0-3 0,0 1 0</inkml:trace>
  <inkml:trace contextRef="#ctx0" brushRef="#br0" timeOffset="7785">6232 229 8317,'4'-17'0,"-1"2"418,-1 1 0,-1 0 12,-1 5 0,0 4-342,0 5 0,0 9 0,0 7 1,0 4 31,0 3 0,0 1 0,1 4 0,1 2-56,2-2 1,4 1 0,-2-2-1,3 0-86,1 0 1,0-3 0,1-4-1,1 0-140,1 0 1,5-5 0,-3-2 0,2-3-191,-1-3 0,-4 1 1,3-5-1,-2-1-4,0-1 1,0-2 0,-4-2 198,-2-4 0,2-2 0,-4-1 0,1-1 0,-2-1 2,1-1 0,-4-4 0,3 3 0,-1-1 436,1-3 1,-1 3 0,-2-1 0,1 2 108,2 2 0,-1 1 0,-2 2 274,2 2 1,-2 1-494,3 6 1,0-1-1,-1 7 1,0 3-63,-2 3 1,-1 0 0,1 5 0,1-1-114,1 0 1,2-1 0,-3-3 0,2 2-351,2-2 0,1 2 133,2-1 0,1-1 0,0-5 1,0-4-1,0-2 47,0-1 0,-3 0 0,-1 0 0,2-1-87,1-2 1,0-3-1,-2-3 1,-1-1 198,-2 0 1,3-1 0,-4-1 0,-1-2 225,0 2 1,1-3 0,0-1 0,-1 1 116,-1 2 0,3-2 0,-1 2 64,-1 1 0,0 2-159,2 3 0,-2 3 1,3 5-1,0 2-70,-3 4 1,-1 3 0,-1 2 0,0 2-28,0 2 1,0-1 0,1 3 0,2-3-59,0 0 0,3-2 0,-1-3 0,0 0-561,3 0 0,1-5 0,1-1 212,0-3 1,0-1-1,0 0 10,0 0 1,-2-5 0,0-1 224,-1-3 1,-2-4 0,2-1 0,-4 2 143,-2 1 0,-1 1 1,0 0-1,0-1 159,0-2 1,3 2 0,1-2 239,-2 2 0,0 4 13,2 1 1,-2 3-312,4 0 1,-2 6-1,1 4 1,0 2-158,-3 1 1,3-4-1,1 1 1,0 1-25,1 0 1,0 2-1,3 0-346,-1 0 0,1-3 1,0-2-116,0 0 0,-3-2 278,-1-3 1,0-1-1,1-2 58,-4-4 1,-2-2 0,-1-1 0,0 0 252,0 0 1,0 1 0,0-1 106,0 0 1,3 0 0,1 0-57,-2 0 0,0 4 295,1 3 1,0 3 0,2 3-260,-1 4 0,1 2 1,-3 1-1,1 0-149,0 0 1,2 1 0,1 1 0,0 1-181,1-1 1,-1-4 0,4-3 0,0 1-76,0-1 0,0-2 1,0 0-1,1-2 0,2-1 0,-2 0 0,3 0 0,-3-1 20,-1-2 1,-2-3-1,0-4 87,-1 0 1,-2 0 0,2-1 0,-3-1 37,1-1 1,-4 0 0,2 3 0,-2 0 408,-1 0 0,0 0 1,-1 0-135,-2 0 0,1 5 0,-4 0 1,1 2 13,-1 0 0,-1-1 0,-3 5 0,2 3-33,1 2 1,-2 1 0,4 2 0,-1 2-63,3 0 0,2 1 0,1 0 0,0 2-260,0 2 0,1-4 1,3 2-1,5-2 62,3-2 1,5 3 0,-3-7-1,0 2-464,1-2 0,1 2 0,-1-5 0,-1 0 27,0-2 0,3-1 1,-4 0 503,-1 0 0,-1-5 0,-1 0 0</inkml:trace>
  <inkml:trace contextRef="#ctx0" brushRef="#br0" timeOffset="7956">6669 169 7859,'-10'-9'-575,"0"-1"1,4 3 0,2 1 574,0 2 0,3 1 0,-4 3 0</inkml:trace>
  <inkml:trace contextRef="#ctx0" brushRef="#br0" timeOffset="8109">6530 239 8097,'-20'3'131,"0"1"0,0-1 1,-1-2-1,-1 1-179,-1 1 1,0 2 0,3-3 0,0 2-15,1 2 0,3-4 0,3 1 1,2 0 61,1 0 0,-4-2 0,-2 4 0</inkml:trace>
  <inkml:trace contextRef="#ctx0" brushRef="#br0" timeOffset="9032">7739 1 8262,'-3'6'0,"0"1"-11,1 1 518,0 5-1,2 2-204,0 5 228,0 4-290,0 2-3,0 8-2,0 1-45,0 1 0,4-2 187,-1-4-564,5-1-401,-3-3 382,1-2 190,3-9-690,-4 4 523,1-8 0,2 2 28,-1-6-340,-2 2 253,-1-8-37,-4 8-572,0-8 325,0 3 214,0-4 228,0 0 1,0-4-1,0-2 1</inkml:trace>
  <inkml:trace contextRef="#ctx0" brushRef="#br0" timeOffset="9319">7829 318 8116,'5'5'6,"1"0"0,-4 5 0,1 0 49,-1 0-54,4 4 538,-5-3-303,8 4 1,0-2 43,4 0-244,-4 0 0,2-6 1,-4-2-1,1 0 0,1-3 1,0-1-97,1-1 0,0 0 0,-2-1-125,-1-2 1,-2-3 9,-5-4 1,-2 0-1,0 0 1,-2 1-1,-2 0 89,-1 2 1,-2-2 0,-2 3 0,-1-3 201,-2-1 0,2 3 1,5 2-126,0 0 1,0 2-15,-3 3-708,5 0 0,0 5 731,5 1 0,0 3 0,0 1 0</inkml:trace>
  <inkml:trace contextRef="#ctx0" brushRef="#br0" timeOffset="9539">7681 249 8594,'0'-10'625,"0"0"1,0 0-479,0 0 1,4 1 0,4 2 0,4 1-17,5 2 0,2-3 1,4 3-1,0-2-260,-1-2 1,1 3 0,-2-1-1,-2 2-924,-1 2 0,0 1 1053,-2 1 0,3-5 0,-3 0 0</inkml:trace>
  <inkml:trace contextRef="#ctx0" brushRef="#br0" timeOffset="23778">616 1609 8760,'10'5'326,"0"-1"0,1-3 1,1-1-1,3 0 0,-1-1 395,0-3-767,4 3 1,-4-8 0,4 3 0,-2-3 0,-2-2 0,-1-1 0,0-2-224,1-2 0,-5 1 0,-2-3-3,1 1 0,-4 3 0,0-4 0,-3 0 0,-2 0-64,-3-1 0,-1 1 0,-5-2 0,-1 0 228,-2 0 0,0 1 1,-3 3-1,-2 3 156,-1 2 0,1 2 1,0 2-1,3 4 104,0 2 0,-1 1 0,3 1 0,2 2 96,3 4 1,0 3 0,5 3 0,1 5 31,0 4 0,6 4 1,1 8-13,4 6 25,-1 0-154,6 8-432,-4-3 446,4 5-19,-3 0-3,8-1 36,-8-4-368,4-1 1,-6-4 139,1 0 169,0-1-353,0-3 9,0-2 268,0-4-359,0-5 156,0-1 3,-5-8 535,4 2-653,-3-6 198,-1-3 0,4-4-61,-2-5 0,-2 0-7,2 0 1,-2-6-198,2-4 264,2-4-41,-8-6 32,3 0-161,-4 1 154,0-1 0,-1-5 45,-2-1 0,-6-2 1,-5 1-1,-1 0 41,1 0 1,-4 1-1,2 1 1,-2 1-176,2 2 117,-3 1-47,8 5 415,-8 2 1,8 4 0,-2 1-1,2 3 261,1 2 1,5 4-317,1 4-92,3-3-212,1 8 1,0-4 48,0 5 1,3 0 0,2-1 0,1-1 8,5-2 1,-1-4 0,5 2-20,-1-3 62,-3-1-249,8 0 1,-4-5 121,1 0 0,1-5-371,-3 0 427,-1 0-12,-3 0-261,0 0-9,0-4 252,-1 3 57,-3-3-76,-2 4-23,1 0 14,-4 0 0,3 3-9,-4 1 1,0 2 483,0-2 0,4 5 1,-1 1 460,-1 5-725,-1 4 280,4 1-130,-4 4-200,8-3 1,-7 4 0,4-6 0,2 1-52,1 0 0,0 0 0,0-1 0,-2-1-75,1-2 1,5-2 0,-4 1-137,2 0 0,-4-2-324,6-3 249,-9 0 164,10 0-334,-9-5 154,5 4 0,-5-7 220,4 6 0,-8-6 4,3 1-89,-3-2 199,-1 4 0,0-4 0,-1 2 0,-1-2 0,-3 1 39,0 1 1,-2-2-1,-3 4 1,0-2 392,0 0-396,0 5 198,0-2 57,5 4-297,-4 0 109,4 0 0,-2 0-115,0 0 1,4 0-1,-3 1 23,2 2-50,1-2 0,3 5 1,1-4-113,2 1 0,-1 1 0,5-4 1,1 0-31,1 0 0,0-4 0,1 0 4,0-2 0,0 0-189,0-4 263,0 0 57,0 0-58,0 0-15,0 0-6,4 0 83,-3 5 0,4-3 0,-6 5 1,1 1 177,0 0 1,3 4 0,1 0-3,-2 1 1,-1 7 0,-1-1 0,-1 1 50,-3 2 0,3 0 0,-3-2 0,0-1-275,1-3 0,-2 3 0,3-3-136,-1-1 1,-4 3-18,4-5-5,-1 1 144,0 0 0,3-3-751,-3 2 337,3-2 196,-4-1 276,4 5 0,1-4 0,6 3 0</inkml:trace>
  <inkml:trace contextRef="#ctx0" brushRef="#br1" timeOffset="24026">1728 1371 10365,'0'10'-668,"0"0"0,4-1 1492,3 1-246,-3 5-274,5 0-237,-8 9 0,8-2 1,-4 4-1,2-1 1,-1-1-1,-1 0-687,1-6 673,-4 2-1226,2-9 683,-4 8 247,5-12-916,-4 6 539,3-8 620,-4 1 0,0 3 0,0-4 0</inkml:trace>
  <inkml:trace contextRef="#ctx0" brushRef="#br0" timeOffset="24702">1648 1540 9813,'10'0'100,"0"-1"1,1-1-1,2-2-69,4-2 0,5 3 1,1-4-1,0 0-290,2-2 443,-4-1-1,3 0 0,-4 0-1055,-1 0-355,-3-4 611,3 3 307,-8-4-218,3 5 223,-4 0 191,-5-4 0,3 3 0,-5-2 1,0 2-1,-2 1 191,-1 0 1,-1 3-1,-3 2 298,-2 0 0,0 2 0,1 4 0,0 3-18,3 2 1,1 4 0,1 3-1,0 4-40,0 2 0,1 2 0,2 1 150,4 1-426,2 4 0,1-6 0,0 2 0,0-2-101,0-1 0,-1-3 1,1-2-359,0 0 439,0-2-393,0-8 0,0 3-105,0-5 378,-4 1 99,2 0-186,-2-3-506,-1 4 20,4-10 290,-8 0 50,4-1 148,-5-3-30,4 4 36,-3-10 238,4 4 0,-5-4 0,1 3 0,1-1 0,2 0 0,1 2 734,-1 2 0,4 0 43,-2 2-607,3 3-35,1 4 0,-4 1 1,-2 2 87,1 4-72,-4 2-49,3 5 141,0-3-406,-2 8 1,3-8 57,-2 2-140,3 2 1,1-5 0,-1 1 0,2-4-65,1-3 0,2 3 0,1-4 0,1-1 16,-1 0 0,-1-6 1,-1 0-1,0-2-42,0-1 1,-1-2-1,-1-2 1,-3-1 163,-1-2 1,0 1 0,-4 3 0,-1 1 258,-3 3 1,2-3 0,-4 3 0,-1 0 355,1-1 0,-2 5-154,1-1 1,3 3 0,0 3 0,3 4 65,1 1 0,1 3 0,1 2 0,3 1-352,0 1 1,2-1 0,4 1 0,1-1-440,1-2 1,4 0 0,-3-3 0,1 1 132,-1 0 0,4-3 1,-2-2-1,3 0 241,1-3 0,-1-1 0,1-1 0</inkml:trace>
  <inkml:trace contextRef="#ctx0" brushRef="#br0" timeOffset="26335">2840 1450 9354,'0'-5'768,"-1"0"0,-1 6-619,-2 3 0,1 2 0,3 6 0,0 3-22,0 0 0,0 2 0,1 2 0,2 0-282,4-2 0,2 0 0,2-3 0,0-2-170,-1-1 0,5-1 0,-5-2 1,2-1-251,3-4 0,-4-1 0,2-2 136,-2 0 0,-1-2 0,0-1 0,-1-4 263,-3-1 1,2-2-1,-4 0 1,1-1 329,-1-2 0,1 0 0,-3-2 0,1 0 319,-1-1 1,3 3-1,-1-3 478,2 2 1,-3 2-418,4 5 0,-4 4-218,3 6 0,-2 6 0,1 4-336,0 0 0,2-1 0,-1 0 0,1 1 0,-1-1-86,2-1 0,-3-1 0,2 0 0,1-1-287,1-3 0,-3 0 1,1-4-1,1 2-98,0-2 0,-1-1 1,0-1-1,-1-1 151,0-3 0,-1-1 0,-3-5 0,2 0 375,-2 0 1,2-3-1,0 0 1,-2-1 265,-1 0 0,0 3 1,1-2-1,2 2 89,-2 1-4,3 0 0,1 4 169,4 3 0,-4 6 0,0 4 0,-1 2 1,1 1-686,2 0 0,0 0 1,3 0-1,2 0-278,0-1 0,0 1 0,-3-1 1,0-1-59,0-1 0,1-5 0,1 1 99,1-2 1,0-2-1,-4-2 1,-1-4 366,-1-2 0,-4-1 0,2-1 0,0-1 0,-3-1 0,-1-5 0,-1 2-84,0-3 1,0-1 0,0 0 0,0 1 0,0-1 210,0 0 1,0-3-1,0 0 268,0 1 0,0 4 0,0 2 0,0 2 0,-1 3 739,-2 3-1131,2 0 1,-4 8 0,5 0 0,1 6-49,3 6 0,-3 0 0,3 5 0,0 1 3,3 0 1,-1 2 0,0 0 0,2 0 27,1 0 0,1 0 0,1-1 0,0 0-163,-1-2 1,5-3-1,-5-4-2,1 0 1,0 0 0,0-1 0,1-3 60,1-2 1,1 0 0,-4-1-1,0-2 1,-1-3 27,1-4 1,-1-1 0,-1-2-1,-2-2 125,2 0 0,-2-3 0,-1-1 0,0 1 141,-3 0 0,-1-3 0,-1 4 0,0 1-49,0 1 0,-1 1 1,-1 0-1,-3 1 302,0 3-374,3 1 69,-7 5-21,8 0 27,-8 0-86,8 5 1,-7 1 0,5 6 0,0 3 0,2 0 0,1 3-46,0 0 1,0 1 0,1-1 0,3-3-532,2 0 299,3-2 220,1-3 36,0 0-79,0-5 67,0 4-733,0-8 327,0 3 105,0-4 1,0 0 125,-1 0 75,6 0 77,-4-4 1,2-1 0,-5-5 82,-2 0-144,1 0 0,2 0 0,-1 0 0,-3 0 362,-1 0 303,4 0-331,-7-4 0,8 3 272,-2-2-415,2 2-69,0 1 229,-3 4-21,3-3-168,-8 8 0,8-3 0,-3 5 0,2 2 57,-1 4-42,-3 2-118,0 1 1,-2 3-1,2 1 1,-1 0-1,2 2 1,-1-2-51,1 1 0,-1-2 0,-1-3-309,4 0 354,-3-5-290,5 4 115,-3-8 0,4 3-250,-1-4 199,1 0-1,0-4 75,0-1 0,-1-5 0,-1 0 1,-2 0 79,2 0 0,-2 0 0,0-1 1,1-1 153,-2-1 1,4-4 0,-3 3 527,-1-2-429,4 4 1,-5-2 0,3 4 0,-3 0 262,1 0 0,-3 1 1,4 1 271,-2 2-449,-1 4 0,-2-2-119,3 8 0,-2 1 0,5 6-384,0 2 291,2 3 1,1 0 0,0 1 0,1-1 127,2 0-1172,-2 3 508,4-8 253,-1 7-193,-3-7 238,3 8 0,-7-8 100,-1 2 1,-3-5 2,0-1 6,-2-1 1,-1 0 1,-1-2 146,-2-4-18,-3 0 0,-4 0 0,-1 0 1,-1 0-1,-1-1 0,1-2 16,1-4 0,1 2 1,0-1-1,1 1-43,2-1 1,3 0-5,4-4 1,1 4 0,2 3-1,4 2-18,2 1 0,4 0 1,1-1-1,1-2-10,-1 0-33,4 0 0,-6 3 0,4 0 0,1-1 0,-2-3 39,4 3 1,-5-6 68,3 3-76,2-3 7,-8 1 1,6-4-1,-3 0-42,-2 0 35,-1 5 312,-6-4-284,4 3 1,-8-3 0,1-1 77,-4 0 0,-1 3 1,-6 2-1,-2 0 204,0 3 1,0 1-1,1 1-126,0 0 0,3 0 1,2 1-1,1 2-134,1 4 1,2 2 0,1 1 0,0 0-48,0-1 0,0 5 1,1-1-1,3-1-110,2-1 1,2 2 0,0 1-1,-2-2-576,2-1 383,1-1 0,1 0-583,0-5 368,0 4 195,0-8 343,4 3 0,-3-4 0,3 0 0</inkml:trace>
  <inkml:trace contextRef="#ctx0" brushRef="#br0" timeOffset="26553">4813 1371 8254,'0'-6'-44,"0"2"44,0-1 1040,0 4-331,0-3-323,-4 4 104,3 0-63,-8 4-175,8-3-491,-8 8 285,4 1 1,-1 1 0,2 3 0,0 0 65,1-1 1,0 3 0,4-1 0,1-1-673,1 0 1,5 3 0,0-4 0,3-1-951,2-1 1172,0-1-447,2 0 224,-4-4 182,3-2 379,0-4 0,-3 0 0,4 0 0,-5 0 0</inkml:trace>
  <inkml:trace contextRef="#ctx0" brushRef="#br0" timeOffset="27526">5032 1291 8229,'0'-14'0,"0"-1"0,0-1 0,0 2 0,0 4 436,0 0 125,0 0-311,0 0-142,0 5 240,0 0-98,0 5-63,0 0 0,0 5-258,0 1 1,0 6-1,0 3 1,1 0-102,2 3 0,-1 0 0,4 3 1,-1 1 159,1 2 0,-3 2 0,4-3 0,-1-1-141,0-1 1,2-2-1,-4-1 19,2-2-327,0-4 212,0 3 0,3-5 186,-4-1-283,5-3 18,-5-2 251,4-4-91,-3 0 72,4 0-152,-5 0 101,4-4 7,-3 3 67,-1-8 0,3 4 0,-4-6 234,2-3-86,-4 3 1,6-3-1,-4 3 1,0-1 587,1-1-631,3-1 263,-7 0 1,6 6 0,-2-2 551,0 2-565,-2 3 0,2 1-74,-2 4 1,0 0 0,2 1 249,-1 2-472,0 3 0,-3 4 0,1 1 1,2 1-208,2 1 1,-4 0-1,3-3-922,-1 0 784,2 0 0,0 0 1,1 0-892,0 0 939,2-5-34,1 0 345,0-5 0,0 0 0,0-5 0,0 4 0,-3-8 0,-1 2 0,2-4 0,0-3 0,-2 2 47,-1 1 0,-1 1 0,2 0 393,-1 0 0,4 0 1,-3 2 705,3 1 0,-2 3-162,0 4-898,-5 4 0,5 2 0,-3 5 0,-2 1 0,0 1 0,0-1 0,2-1-596,-2-1 0,2 0 3,0 0 0,0-5 1,-2 0-1,3-2 103,0 0 0,-3 0 0,2-7 0,-3-2 249,-1-3 1,0-1-1,0 0 1,-1 0 229,-3 0 1,0 0 0,-4 0-1,2 0 360,-2 0 0,-1 4 0,-1 0 435,0 2-569,0-4-37,0 7 111,0-8 0,4 8 235,-1-2-884,5 2 0,2-3 1,7 1-1,1 1-59,2 1 1,4 0 0,0-1-1,0-2 63,1 2 0,2 1 0,0 1 0,0 0 174,0 0 1,1 0-1,-4 1 1,0 1 559,1 2 112,-2 3 1,-3-1-312,0 4 1,-2 0 469,-1 0-322,2-1-175,-8 1 0,3 0-42,-4 0-151,0 0-70,5 0 0,-4-3-324,2-1 329,-2-3-130,-1 5 92,0-7-263,0 4 0,1-5-239,3 0 383,-3-5 0,4 1 0,-2-4 0,1 2 1,1-2 175,3-1 98,1-1 499,5 0-436,-3 0 0,5 2 18,-3 1 14,-2-2 1,7 8 157,-5-2-331,0 2 407,-3 1-204,0 0 1,0 1-78,0 2-109,0-2 0,-1 8 271,-3-2-510,3 1 170,-8 2 0,5 0-490,-3 0 0,-2 0 299,2 0 1,-2-3 198,-1-1-138,0-4 163,0 3 0,-4-1 0,-1 2 0</inkml:trace>
  <inkml:trace contextRef="#ctx0" brushRef="#br0" timeOffset="27686">5657 1251 8145,'-6'0'-72,"2"-1"1,3-2 71,-3 0 0,-1 0 0,-5 3 0</inkml:trace>
  <inkml:trace contextRef="#ctx0" brushRef="#br0" timeOffset="27877">5190 1270 8166,'-14'5'582,"-1"-4"-582,-1 3 0,-2-4 0,7 0 311,-4 0 0,5 0 1053,0 0-871,0 0 61,-4 0-2086,3 0 1023,-3 0 1,4 0-1,0 0-1444,0 0 1953,0 0 0,-4 5 0,-2 0 0</inkml:trace>
  <inkml:trace contextRef="#ctx0" brushRef="#br0" timeOffset="28352">3345 1311 8327,'-6'-1'-97,"3"-2"0,3 1 1,3-4 217,4 2 1,2 0 0,2 4 369,2 0 0,3-1 117,3-2-314,1 2-118,5-4 117,-5 5-58,9 0-1370,-8 0 648,8 0 325,-13 0-1490,7 0 1652,-12 0 0,8 0 0,-3 0 0</inkml:trace>
  <inkml:trace contextRef="#ctx0" brushRef="#br0" timeOffset="28574">2849 1270 8320,'-10'0'0,"3"-1"0,1-2 133,4-2 1,-3-2 1393,5 0-1527,0 5 0,5-2 0,0 4 0</inkml:trace>
  <inkml:trace contextRef="#ctx0" brushRef="#br0" timeOffset="30226">6391 1351 7130,'0'-7'1433,"0"1"-1303,0 3 1,1 0 0,1 6 0,3 4-56,0 2 0,1 1 1,1 0-1,1 0-92,3 0 1,-1-1 0,3 1-41,-2 0 1,3-1-1,-1-1-296,-1-2 1,-4-3-1,-2 0 118,2-2 1,-4-2-1,1-2 165,-1-4 0,-3 2 0,3-2 1,-3-1-1,-1-1-26,0-1 1,-1 3 0,-3-2 0,-2-2 346,-3 0 0,-4 0 1,-2 1-1,0 0 8,-3 0 0,1 1 0,-1 2 0,3 0-54,0-1 0,-1 1 1,2-1-52,2 1 1,1 1-1,3-4-209,1 0 1,2 0 0,5 0-253,0 0 0,5 3 0,3 1 0,3-1-11,2 2 0,5-3 0,-2 3 249,3 0 0,-3 3 0,1-2 0,0 3 1,2 1-28,1 0 0,-3 0 0,-1 1 0,1 3 505,-2 2 0,3 8 1,-5 3-1,-1 5-29,-1 5 0,-1 5 0,-1 2-252,-3 1 0,0-2 0,-4 3 0,2-2 0,-2-2-158,-1-1 0,0-2 1,1 0-1,3-3 3,0-2 1,-2-5 0,4-1 9,1-1 0,1-6 51,0-1-32,6-1 0,-3-7-248,4 1-50,1-2 300,-2-1-316,0 0 1,-2-4-169,0-3 228,0-2 155,-3-1 1,-1-1-72,-2-2 196,2 2 0,-8-8 0,2 3 0,-3-2 1,-3 0-1,-4 2 24,-2-2 1,-2 1 0,-2 0 0,-4 4 148,-1 2 0,-2 1 0,0 1 0,0 2-105,0 4 1,-3 2 0,1 1-1,2 0-27,3 0 1,3 0 0,0 1 0,2 1-226,3 2 1,5 2 0,-2-1 0,2 0-1519,2 3 1674,5-4 0,2 5 0,5-3 0</inkml:trace>
  <inkml:trace contextRef="#ctx0" brushRef="#br0" timeOffset="32099">8386 964 7846,'0'10'-442,"0"-5"1,5 4 0,0-3 0</inkml:trace>
  <inkml:trace contextRef="#ctx0" brushRef="#br2" timeOffset="47753">745 2235 8449,'-9'0'34,"0"1"0,1 2 0,1 3 1,0 1 247,-2 3 0,2 2 0,1 9 0,-1 3-129,2 2 0,0 4 0,4 3 1,-1 3-1,-2 3-313,2 0 1,1-3 0,1-3 0,0-2-16,0-2 0,0 0 0,1-2 0,3-4-254,2-2 0,3-3 1,2-1-1,2-4 78,4-2 1,2-5 350,0-3 0,6-2 0,0-1 0</inkml:trace>
  <inkml:trace contextRef="#ctx0" brushRef="#br2" timeOffset="49006">953 2483 6533,'3'6'539,"0"1"1,5-4 0,-1 3 0,2-2-491,1-2 0,3 0 0,1-2 0,0 0 35,1 0 1,1-2 0,-1-1 0,-1-2-76,0-1 0,3-6 1,-4 2-299,-1-1 1,-2 0 0,-3 1-308,-4 0 164,-2 5 196,-5-4 139,-2 8 1,-5-3 0,-1 7-1,-2 1 1,-1 2 188,1 1 0,-2 3 0,2 2 0,2 3-65,1 0 1,5-2 0,0 3 0,2-2 272,1-2 1,7 3 0,2-2 0,3-1-192,1-1 0,3-2 0,2-2 1,0-1-112,3-2 0,0 0 1,1-4-1,-1-1-79,-2-3 1,0-1-1,1-5 1,-1 0-51,-2 0 1,-1-3 0,-3 0 0,0-1 89,0 0 0,-1 3 0,-2-2 0,-3 2-33,0 1 1,-2 0 0,1 0 313,-2 0-66,-1 0-53,0 5 0,1 0 0,1 6 30,2 3 1,3 2 0,0 6 11,2 2 1,-3-1 0,1-3 0,0 0-114,-2 0 0,3-1 1,-5 1-1,-1 0-67,-1 0 1,-1 0-1,0 0-50,0 0 1,-4-3-1,-3-2 1,0 1-257,0-1 0,-2-3 43,3 2 0,-2-4 1,1-4 157,4-2 0,3-4 0,3-2 0,4-2 36,2 2 0,1-2 0,0 1 0,-1 1 6,1 1 1,0 1 0,0 1 0,0 2 225,0 4 1,-3 2-1,-1 2 4,2 2 1,-2 4 0,-1 6 0,1 4 117,-1 1 1,2 6 0,2 0 0,-2 1-47,0 3 1,-1 4 0,4 1-1,0-1 203,0-1-488,-4-2 201,3 1 44,-4 0-173,1-5 1,1-1 0,-3-5 0,-1-2-42,1-4 1,-3-2-92,3-1 0,-3-7-11,-1-6 0,-1-4 1,-1-9-1,-3-2 1,1-2 26,-1-3 0,-1 0 0,1-6 1,0 0 32,-3 1 1,-1-5 0,-1 3-1,1 0-14,3 3 0,-2-4 1,5 5-1,1 1 111,1 3 0,1 2 0,1 2 0,2 1 96,4 4 1,2 0 0,4 2 96,0 2-235,4 5 394,-6 0-211,4 4 0,-2 0-36,0 0 0,1 1 1,-6 4-1,0 3-81,-1 5 0,-2 1 1,2-2-1,-4 2 17,-2 2 0,-1-4 1,0 1-1,-1-2-306,-2-1 1,-4 0 0,-5-1 0,-1-1-4,1-2 1,0-4 0,-1 2 0,0-3 18,1-1 0,1 0 0,2-1 141,3-3 0,1 2 0,5-4 20,0-2 1,5 2 0,1 1 0,4-1 150,3 1 0,0-1 0,3-1 0,2 1 59,0 2 0,2-4 0,0 1-76,0-2 1,0 3-3,0-1 0,1 0 85,2-7 1,-6 3-115,3-2 0,-3 2 16,-1 1 0,-1 0-44,-5 0-57,-1 0 0,-4 1 1,-5 3 6,-6 3 1,-4 1 0,-2 4-1,-2 1 98,-1 3 1,2 4 0,0 3 0,2 0 19,1-1 0,1-1 1,3 0-1,3 1 6,1 1 0,2 1 0,0-5 0,2 1-89,1 0 1,2 0-1,5-1 1,0-1-233,0-2 0,3-3 0,1 0-891,-2-2 597,3-1 344,-4 0 1,8 0 0,-4-1 0,1-2 186,-3-4 0,2-2 0,1-1 0</inkml:trace>
  <inkml:trace contextRef="#ctx0" brushRef="#br2" timeOffset="49312">2044 2413 8227,'-4'-5'233,"-2"0"-20,-4 5 0,0 1 1,2 3-58,1 2 0,-1 7 1,5 0 251,1-1-437,1 3 0,1-4 1,1 3-1,1-3-14,1-1 1,5-1 0,-1 1 0,1-1 88,2-2 0,4-3 0,0-4 1,0 0-307,1 0 1,1-1-1,-3-1 1,0-2-115,-2-2 0,2-1 1,-1-3-1,-2 1 142,-2-1 1,-6 3 0,1 0 0,-2 0 146,-1-2 0,0 2 0,0 1 1063,0-2-692,0 3 1,0 2-1,0 6-47,0 4 1,1 2 0,1 1 0,2 1-263,-2 2 0,3-3 0,1 1 1,1-3-698,-1-1 0,1-1 720,3 1 0,4-5 0,2 2 0</inkml:trace>
  <inkml:trace contextRef="#ctx0" brushRef="#br2" timeOffset="49774">2204 2263 8338,'-6'-1'1022,"3"-2"-2519,2 2 1497,1-3 0,0 4 0,0 0 0</inkml:trace>
  <inkml:trace contextRef="#ctx0" brushRef="#br2" timeOffset="50251">2472 2493 8088,'-1'-19'-43,"-3"2"1,2 3 45,-4 4 0,-1 4 1,-3-1-1,0 0 1,0 2-1,-1 1 20,-2 3 1,1 1-1,-4 0 1,1 0 25,0 0 0,2 5 0,0 0 1,2 2 3,1 0 1,1-1 0,2 4-1,1 0-92,2 0 1,1 0 0,4 0 22,2 0 1,2-4 0,5 0 0,0-2-65,0-2 0,1 0 1,1-2-1,2-2-72,-2-1 0,-1 1 0,-1-5 0,0 1-76,0 0 0,-1-3 1,0 3 13,-2-3 0,1-1 319,-5 0 0,0 3 79,-3 1 1,1 4 0,1-1-1,2 6-93,-2 3 0,-1 3 0,0 1 0,1 0 152,2 0 1,3 0-1,0 0 1,1 0-195,-2 0 1,5-4 0,-2 0 0,1-2-248,2-2 0,0-1 0,-2-1 1,0 0-682,0 0 879,0 0 0,4-4 0,2-2 0</inkml:trace>
  <inkml:trace contextRef="#ctx0" brushRef="#br2" timeOffset="50466">2560 2224 8219,'-6'10'150,"-1"0"0,5 0 1,-2 1-1,3 2 1,1 3-162,0 3 0,0 4 0,0 0 1,0-1 70,0-1 0,5-1 0,1-1 1,3-2-143,1-4 0,3-2 0,1-1 0,-1-1-283,1-3 1,-3 0-1,2-4 1,-2 1 364,-1-1 0,0-1 0,0-1 0</inkml:trace>
  <inkml:trace contextRef="#ctx0" brushRef="#br2" timeOffset="51142">2670 2224 8088,'4'10'128,"-1"0"1,0 4-1,-3 4 1,1 3 0,2 4-1,0 1 184,-1 2 0,2 2 1,1-6-1,0 0-292,3 0 0,1-1 0,1-6 1,0-1 142,0-2 1,0-4 0,1-5-1,1 1-279,1-1 0,0-2 1,-3 0-477,0-2 1,-1-5 0,-1-3 0,-3-2 190,0-1 0,-1 0 0,-2 0 1,1-1 269,0-2 0,-2 2 0,-1-3 0,0 1 152,0-1 0,0 4 0,0 4 1094,0-2-734,0 4 0,0 0 0,0 8 0,0 2-154,0 3 0,0 2 0,0 1 0,0 1-170,0 0 1,4-1 0,2 0 0,0 1 0,1-1 0,0-1 1,2-2-1,1-1-148,0-2 0,0-3 0,0 0 0,0-2-118,0-1 1,-3 0-1,-1 0 1,2-1-7,1-2 0,-3-3 0,0-4 0,-1 0 34,1 0 1,-4 3 0,3-2 0,-2-2 123,0 0 1,0 0 0,-3 1 160,0 0 1,0 3 21,0 1 0,0 5 0,2 1 40,1 5 0,-1 8 0,4 3 0,-1 0-36,1 1 1,-3 3 0,2 3 0,1 0 7,-1 1 1,-2-3-1,0 2 1,-1-2-173,1-1 1,-1 3 0,1-1 0,-3-2-71,-3-2 0,-2-5 0,-3 2 1,2 0-46,-2-3 1,-4-6-1,-1-2 1,1-3 22,1-1 0,1 0 1,0-2-1,1-4 68,2-4 1,0-3 0,3 1 0,2-2-15,1-2 1,5 0 0,3-3 0,2 1-18,1 2 1,3 2-1,1-1 1,2 1 26,1 2 1,-1 1 0,-1 1 0,0 0-54,-3 0 0,2 0 0,0 1 114,2 2 0,-4-1 0,2 2 0</inkml:trace>
  <inkml:trace contextRef="#ctx0" brushRef="#br2" timeOffset="51608">3623 2283 8232,'-17'0'0,"1"0"121,-2 0 0,-1 4 0,0 0 0,-1 2 908,0 1-1078,0 2 0,1 1 0,3 0 0,2 0-173,3 0 0,6 0 0,2 0 217,2 0 0,5-1 1,4 0-1,4-1-91,4-1 0,3-1 1,1 3-1,-1-1 26,-3-2 0,2-2 0,-5 1 0,-1 1-81,-1-1 1,-2-1 71,-2 2 0,-4 0 0,-6 0 0,-4-2 30,-2-3 1,-1-1 0,0 0 57,0 0 0,2-5 0,0 0 0,2-2 27,2 1 1,1-1 0,3-3 0,0 0 32,0 0 1,1-2 0,2 0 0,4 2-51,2 1 1,0-2 0,2 6 0,2-2 49,0 0 0,3 5 0,-2-1 1,-2 2 104,-1 1 0,-1 1 0,0 2 1,0 4-153,-1 2 0,-2 1 0,0-1-235,0 1 0,1 0 0,0-1-1101,-2-2 873,-3 2 1,1-9 440,-4 0 0,-9-5 0,-2-5 0</inkml:trace>
  <inkml:trace contextRef="#ctx0" brushRef="#br2" timeOffset="51719">3681 2274 7310,'5'6'-287,"-4"3"0,8-4 1,-4 5-1</inkml:trace>
  <inkml:trace contextRef="#ctx0" brushRef="#br2" timeOffset="52005">3772 2412 8220,'3'16'-204,"0"-3"272,1-6 257,-4 1 0,0-8-281,0 0-12,0 0 0,0-8 0,0 1 0,0-2 26,0-1 0,0-1 0,0-1 1,0-1-32,0 1 0,0 1 0,0 0 1,0-1 19,0-2 1,4 1-1,3 4-157,1 3 0,2-2 0,0 5 0,0 0 159,0 2 1,0 2 0,0 2 0,0 1 91,0 2 1,-1 0 0,-2 5 0,0 1-34,1 2 1,-3 2-1,1-3 1,-1 1-265,1 0 0,-3-3-385,4 2 328,-5-2 1,3-4-85,-1-1 0,-2-3-761,4 0 1,0-3 1057,1-3 0,1-7 0,-2-6 0</inkml:trace>
  <inkml:trace contextRef="#ctx0" brushRef="#br2" timeOffset="52637">4089 2283 8855,'-10'0'0,"0"1"305,0 3 0,0 1 0,1 5 0,-1 1-132,0 2 1,4 0 0,3 2 0,2 0-214,1 1 0,0-4 0,0 2 0,1-2-25,2-2 1,3 2-1,4-5 1,0 1-77,-1-2 0,5 2 1,-1-5-1,-1 0-122,-1-2 0,-1-1 0,1-1 0,0-3-58,-1-2 1,2-2 0,-5 0-1,0 2 236,0-2 1,1-1-1,-4-1 1,1 0 114,-1 0 0,-1 0 1,-3 1 505,0-1-360,0 0 0,0 0 136,0 0 948,0 4-960,0 2 1,1 11-262,3-1 0,-3 5-193,2-4 0,-2-2 132,-1 2 0,1-5-108,3 1 1,-3-6-52,2-3 1,-1 0-1,0-1 41,2 0 1,-1 1 66,-3 0 1,0 2-5,0-2 233,0 3 0,-1-1 202,-2 4 1,0 1-233,-3 2 1,4 3 0,-3 4-48,1 0 0,3 0 0,-3 0 0,3 0-20,1-1 1,4 1-1,0 0 1,2 0-10,1 0 0,2 0 0,1 0 0,0-1-107,0-3 1,0 3-1,0-3 1,0-1 64,0-1 0,1-3 1,1-1-1,1 0-160,-1 0 0,2-1 0,1-2 0,-1-1-226,0-2 1,3 3-1,-3-2 1,1-1-155,-1 1 532,-1 2 0,1-5 0,2 2 0</inkml:trace>
  <inkml:trace contextRef="#ctx0" brushRef="#br2" timeOffset="53361">4734 2293 8319,'4'6'0,"-2"-2"364,6 1 1,-5 0 400,3 5-303,-4 0-343,3 4-95,-1-3 1,-2 8-1,4-4-266,-2 1 169,0 3 0,-3-8 0,1 2-764,1-2 210,1-6 1,-1 4 626,0-2 0,5-3 0,-3 1 0</inkml:trace>
  <inkml:trace contextRef="#ctx0" brushRef="#br2" timeOffset="53520">4734 2234 8244,'-5'-5'-1138,"0"4"676,5-3 543,0 4-68,0 0-106,-4 0-122,3 4 215,-4-3 0,1 8 0,-2-3 0</inkml:trace>
  <inkml:trace contextRef="#ctx0" brushRef="#br2" timeOffset="53756">4814 2114 8244,'0'6'431,"0"1"1,0-5-211,0 7 1,0 0 158,0 4-66,5 5-63,-4-3 0,8 5 0,-8 4 63,8-3-379,-4 3-245,1-4 288,3 0 1,-4 0-1,4 0 1,-1-2-1,-3 0-79,0-1 1,1-5-1,-1 1-1977,0-2 1120,-3-1 1,2-5 957,-8-1 0,-1-3 0,-5-1 0</inkml:trace>
  <inkml:trace contextRef="#ctx0" brushRef="#br2" timeOffset="53899">4793 2363 7890,'1'-7'-121,"2"2"0,4-1 0,1 2 366,2-1 1,0-1 0,1 1-1,1 1-256,2-1 0,2 2 0,-3 3 0,0-1-679,-2-2 1,-1 2 0,-1-3 689,1 3 0,-4 1 0,-2-4 0,-4-2 0</inkml:trace>
  <inkml:trace contextRef="#ctx0" brushRef="#br2" timeOffset="54117">5130 2194 8237,'0'10'610,"4"-5"1,-3 4-268,3-2-171,-3 2 0,-1 1 0,1 0 0,1-1 40,1 1 1,1 0-1,-3 0-1491,2 0 0,-1-1-185,5-2 1464,0-3 0,3-4 0,-1 0 0</inkml:trace>
  <inkml:trace contextRef="#ctx0" brushRef="#br2" timeOffset="54405">5359 2224 8261,'-4'5'0,"-3"-1"48,-2-3 1,-2-1 0,-1 0 0,-1 0 733,1 0 0,-3 4-587,2 3 1,4 2 0,7 0-225,4 1 0,4-1 0,5-1 0,2-1 53,4 0 0,-2 1 0,1 0 0,-2-2-114,-2 2 0,-1 1 0,-2 1 0,-1-1-10,-2-3 0,-5 3 0,-1-2 0,-5 1-31,-4 2 1,-5-3-1,-3-1 1,-2-2-93,0-2 0,0-1 0,1-1 0,3 0-201,0 0 1,2 0 0,3 0 0,1-1 423,3-2 0,1-3 0,5-4 0,5 0 0,0 1 0</inkml:trace>
  <inkml:trace contextRef="#ctx0" brushRef="#br2" timeOffset="55837">5817 2334 8286,'4'5'-206,"-3"4"0,8-4 1,-4 2-1,2-1 543,0-2-271,-1 4 1,4-7 0,0 4 0,1-2 0,1 0 66,1-1 0,1-1 0,-4-2-91,0-2 0,-1 1 0,1-5-85,0 0 0,-4-2 1,-3-1-118,-2 0 1,-1 0 0,0 0 0,0 0 71,0 0 0,-4 0 0,-3 0 0,-1 0 29,2 0 1,-3 4 0,2 0 0,-1 2 76,-2 2 0,0 1 0,0 1 50,0 0 0,0 3 0,1 1 0,1 2-34,2 2 1,4 4-1,-2 1 1,3-1 50,1-1 1,0 2 0,0 1 0,1-2 46,3-1 1,2-1-128,7 0 0,2-4 1,2 0-111,0-2 1,-8-1-1,0-4 1,-3-1-9,0-1 0,-4-2 1,1 2-72,-2-4 1,-1-1 135,0-2 1,0 0 374,0 0-102,0 0 0,1 4 0,2 4-78,0 4 1,5 5-1,-2 4 135,3-1 0,1 5 0,1-5 0,1 0-101,1-2 1,2 1-1,-3-4 1,2 2-124,2 0 0,-1-5 0,2 1 0,-3-2-340,0-1 1,-3 0 0,3-1 0,-3-1-212,-1-1 0,-4-4 1,0 3 492,-2-2 0,4-1 0,-3-3 0</inkml:trace>
  <inkml:trace contextRef="#ctx0" brushRef="#br2" timeOffset="58774">6173 2313 7573,'-5'-5'-1500,"4"-1"1243,-2 3 235,2 2 1,1-5 10,0 3 4,0 2 4,0-4 33,0 1 0,-1 2 72,-3-5 1,3 4 441,-2-4-154,2 5 1,1-1-122,0 6 0,3 2 1,1 5-47,-2 0 1,2 0 0,-1 0-121,0 0 1,1 0 68,-1 0 4,1-5-260,-4 0 0,0-10 0,0-1 37,0-3 0,0-1 0,0 0 1,0 0-36,0 0 0,0 0 0,0 0 1,1 1-92,2-1 0,1 0 1,4 0-1,-1 1-11,1 2 120,0-1-66,-2 6 78,3-2 737,-4 4-349,5 0-204,-4 0 0,1 1 15,-3 2-144,3 3 145,-6 4 1,4 0 416,-5 0-493,0 4-15,0-3 1,0 7-179,0-5 211,0 0-270,0-3-390,0 0 417,0 0-530,0 0 0,1-5 55,2-1 362,-2 1 266,8-4 0,-3 4 0,4-5 0</inkml:trace>
  <inkml:trace contextRef="#ctx0" brushRef="#br2" timeOffset="59526">6599 2204 7754,'0'-4'-912,"0"4"1646,0 5 0,0 2-267,0 3-395,0-3 1,5 8 244,0-5-224,5-1 1,0-3-1,0 3 0,0-4 0,4 1-116,-3 3 0,4-8-74,-5 2 0,0-2 1,1-1-1,1 0-174,1 0 0,-3 0 0,-4-1 1,1-2-73,-1-4 1,1-2 0,-3-1 288,-2 0 0,-1 1 0,-1-1 0,-1 0 27,-3 0 1,-1 0-1,-5 0 1,0 0 97,0 0 0,0 1 1,0 3-1,0 2 509,1 3 0,-1 1-176,0 0-143,0 0 1,1 1-110,2 3 0,3 1 0,4 5-177,0 0 0,4-1 0,3-1 0,3-3-77,3-1 0,-2 3 0,3-4 0,0 0-26,-1-2 1,3-1-1,-2 0-279,-2 0 340,-1 0 1,-1-1 0,0-2 0,0-1-15,0-2 0,-2 3 0,0-2 0,-1-1 20,0 1 1,-1 1-1,0-1 177,2 0 0,-2-1 0,0 2 102,2 2 1,-2 1 0,-1 2 0,1 3 20,-1 2 1,-2 3 0,3 1 0,-1 0-115,1 0 1,-3 0 0,3 0 0,-1 0-93,1-1 1,-3-2 0,4-1-1,-1-1-140,0 1 0,3-4 0,-3 1-147,3-2 1,-2-1 0,-1-1 110,2-2 1,1-3 0,1-2-61,0 1 76,0-2 1,-2 4 0,0-4-341,-1 2 373,-1-2 175,4 4-1,0-1-183,0-3 283,-4 8 27,2-3-278,-2 0 30,4 2 264,0-2 29,-5 4-289,4 4 77,-8-2-56,8 6 111,-8-2-95,4-1-253,-1 4 2,-3-8 276,4 8-620,-5-3 268,0-1-1,0 4 234,4-8 94,-3 3 0,3 1 0,-4 0 0</inkml:trace>
  <inkml:trace contextRef="#ctx0" brushRef="#br2" timeOffset="60029">7105 2034 8526,'0'-10'0,"1"0"720,3 1 1,-3 2-1,3 1-1369,1 2 1,-3 1-380,5 3 0,-5 4 1028,1 3 0,3 2 0,-1 0 0</inkml:trace>
  <inkml:trace contextRef="#ctx0" brushRef="#br2" timeOffset="60797">7481 2193 8226,'0'-10'0,"0"0"0,0 0 12,0 0 1,0 4 0,0-1 142,0-1 0,-4 1 0,-3 0 0,-1 4-22,-2 2 0,0 1 0,0 0 1,0 0-153,0 0 1,0 4 0,0 3 0,-1 2-68,-2 0 0,5 1 0,-1 0 0,3 0 95,0 0 0,4 0 0,0 0-40,4 0 1,0-1 0,5-2 0,1-1-332,0-2 372,7 0 1,-4-1-239,2 0 1,-2 1 54,-1-4 132,0 0 0,0-4-115,0 1 73,0-5 1,-4 7 0,0-3-14,-2-1 0,1 3 0,-3-5 195,1 0 145,0 2 0,-2 1-48,3 4 1,-3 4 0,2 3 0,-1 2 286,2 1-413,-3 4-12,8 1 1,-5 2-1,4 0 1,-2 1-1,2 3 1,1 2-75,1-1 1,-1 0 0,-2-1 89,0-1 1,-2 2 24,2-5-122,-3 2-178,-4 0 0,0-2 44,0 0-5,-4-5 141,-1 2 1,-5-4 0,0-1 0,0-2-1,-1-1-56,-2-2 0,2 0 0,-3-5 34,3-3 0,-2-1-44,0-5 66,4 0 0,0-3 49,3-1 0,1-3 0,2 0 0,2-1-27,1-2 0,0 0 0,0-1 0,1-1-112,2-1 1,4 0-1,5 3 1,2 1 72,2 2 0,0-1 1,4 1-1,0 0 29,0 0 1,0 2-1,-1 2 1,1 0 279,0 1 0,-1 2 0,-3 4 0,-2 1-98,-3 1 0,-1 3 0,-2-2-126,-1 6 0,-2-1 0,-2 4 0,0 2-36,-1 1 1,-1 1-1,-1 0 1,0 0-234,0 0 0,0-4 0,0 1-726,0 1 1,0 0 947,0 2 0,-4-4 0,-2-2 0</inkml:trace>
  <inkml:trace contextRef="#ctx0" brushRef="#br2" timeOffset="60944">7712 2064 8168,'-6'-4'848,"2"-2"-604,4 1-989,-5 0 745,4 5 0,-3 5 0,4 0 0</inkml:trace>
  <inkml:trace contextRef="#ctx0" brushRef="#br2" timeOffset="61266">7869 2282 8159,'-5'0'329,"-4"-4"-291,2-3 0,-1-2 0,-1 0-156,2-1 0,3 0 1,4 0-1,0 0 140,0 0 0,0 0 1,1 0-148,2 0 116,3 0 0,4 0 1,1 0-1,1 1-8,1-1 1,1 4-1,-2 3 1,2 2 112,-2 1 0,-1 0 1,-1 1-1,-1 2-11,-3 4 1,2 5 0,-5 1-1,-1 0 13,0 2-258,2-4 32,-3 7 1,3-7-1,-4 3 1,0-3-1,2-3 1,0 0-1117,1-1 962,0-5 1,-3 4 281,0-3 0,5-2 0,0 3 0</inkml:trace>
  <inkml:trace contextRef="#ctx0" brushRef="#br2" timeOffset="62003">8097 2234 8197,'4'9'253,"3"-2"1,1-1-1,2-2-248,0-2 1,0 3 0,0-2 0,1-1-124,2-1 0,-2-1 0,3 0-38,-3 0 0,-1 0 172,-1 0 56,1-4 1,0 2 71,0-5-48,-4 5-255,3-7 1,-8 4 0,2-5 1,-2 0 0,-1 0 0,0 0 90,0 0 0,-4 0 0,-3 0 0,-2 0 150,-1 0 1,0 4-1,0-1 1,-1 1 132,-2 0 0,2 2 0,-2 4 1,1 0 11,-1 0 1,2 1 0,-3 2 0,3 4-117,1 1 0,4 2 1,0 0-1,2 0-120,2 0 1,1-3-1,2-1 1,2 2-44,4 1 0,1-3 0,2 0 0,0-2 28,0-1 1,3-2 0,1-1 0,-2 0-280,-1 0 1,-1 0-1,0 0-58,0 0 1,-4 0 0,1 0 209,1 0 0,-3-4 0,1 0 416,-2-2-178,-1 4 0,-2-2 116,3 4 0,-2 1 0,4 2-74,2 4 1,1-3 0,1 1 0,0-2-128,0 0 1,3 1-1,1-4 108,2 0-96,-4 0 0,6 0 0,-5-1-328,-1-3 235,3 3 0,-3-8 1,4 4-1,-2-2-38,-2 1 96,-1-1 100,-1-3-100,0 0 0,-4 0 0,1 0 1,-2-1-1,-1-1-24,1-1 1,-2-5 0,-3 2 0,0-3 26,0-1 0,-3 0 0,-2 0 1,0-1 6,-3-2 0,3 2 0,-1-2 0,1 2 176,-1 1 1,4 5 0,-3 2 0,2 2 811,0 1-860,-1 4 1,4 6-1,0 7 1,0 3-266,0 3 238,0 3 7,0 3 0,0 5 1,2-1-1,1 0 0,3 0 42,3 0-167,1 0 0,3-3 0,2 0 0,0-1 28,3-3-301,-4 3 195,5-8 1,-5 3 0,4-5 0,-3-1 0,0-2-845,-3 2 833,-1-3 0,-1 0-107,0-2 223,0-1 0,-5 6 0,0-2 0</inkml:trace>
  <inkml:trace contextRef="#ctx0" brushRef="#br2" timeOffset="62740">9248 2024 8127,'5'0'-146,"-1"1"1,-4 3 0,0 2 0,-1 4 276,-2 4 0,-2-2 0,-5 4 207,0 2-341,0-4 1,-3 2-1,-2-4 1,1 0-10,0-3 1,-3 1-1,4-5 1,1 1-43,1-3 0,4-1-27,0 1 0,2-3 44,-2 0 1,6-4 0,6-6 0,0 1-118,3 3 0,1-3 1,2 2-1,1-2 101,1 0 1,4-5 0,-3 1 36,1 1 2,-3-4 0,6 5 0,-5-3 0,1 1-14,0 0 0,-6-2 1,1 3-1,-1-1 121,-2 1 0,-2 4 1,-4 2 18,0-2 0,-1 0 1,-2 0-1,-4 3 1,-2-1 8,-1 1 0,-1 3 0,-1-3 0,-1 2 132,1 0-177,1-1-16,1 4-8,4 0 1,-1 1 20,3 3 121,-3-3 0,6 8-150,-3-3 1,3 6 0,1 2 0,1-2 28,3-1 0,0 2 1,5 1-1,-2 1 5,1-1 0,7-1 1,-4-3-1,2 0 74,1 0-1001,4 0 425,-3 0 180,5-5-2,-5 4-166,4-8 217,-3 8 1,-1-7-610,-2 5 393,3-5 411,-5 3 0,3-1 0,-4 1 0</inkml:trace>
  <inkml:trace contextRef="#ctx0" brushRef="#br2" timeOffset="66812">9883 2094 7910,'-7'0'963,"0"0"-895,5 0 605,-2 0-819,-1 0 80,4 0 1,-4 0-1,2-1-153,0-3 0,-3-1 0,2-5 126,2 0 0,1 0 0,1 0 1,0 0-13,0 0 1,0 0-1,0 1 1,0-1 114,0 0 0,3 0 0,2 0-124,0 0 255,-3 4 1,7-1 0,-2 2 123,2 0 1,1 3 17,-1-2-247,1 3 1,4 1 40,-1 0 1,4 0 0,0 0-1,2 0 198,1 0-157,-1 5-194,1-4-30,0 3 205,-4-4-22,2 0-287,-7 0 121,8 0 13,-8 0-272,-1 0 84,-1 0 164,-8 0-67,3 0-7,-4 0 121,0 0 1,-1-3 0,-2-2 96,-4 0 116,-2 3-216,0-3 126,3 5 1,-3 0 336,3 0-208,1 0-151,-4 5 1,8 0 10,-2 5 17,2 0 1,1 0 302,0 0-157,0 0-114,0 0-268,4 0 237,2 0 29,8-1-373,-3-3 165,3 3 0,1-7 78,1 5-273,3-5 129,1 2-70,-5-4-34,4 0 1,-3 0 192,-1 0 31,4 0-192,-8-4-19,3-2 165,0-4-66,-3 5 94,-1-4-37,-1-1-32,-3-1 149,-1-8-120,4 4-1,-8-1 90,4-7 1,-5 7-5,0-7 22,0-3 1,-5 5 46,-1-2 1,-3 2 0,-1 1 0,0 2-22,0 1 0,0 4 0,0 6 398,0 4 1,0 2-1,1 2 1,3 2 11,2 4 1,3 3 0,1 3 0,0 4 85,0 1-588,0 2 84,0 0 1,5 0 245,1 0-532,8 0 217,-3-1-67,7 1 182,-2 0 45,4 0-120,0-5 1,-1 1-322,1-3 1,0-5 0,1 1-1,0-3-8,-1 0 0,2-4 0,-7 1 1,1-2 12,-3-1 0,-2-4 1,-1-2-1,-1-1 144,-3-3 1,0 2-1,-4-5 1,1 2 291,0 1 1,-3-3-1,-3-1 1,-1 2 37,-2 1 1,0 1 0,-4 1 0,0 2 348,0 0 1,0 5 0,0-1-155,0 2 0,0 1 0,2 1 0,1 2-159,4 4 0,-2 1 1,2 2-1,1 0-155,1 0 1,4 3 0,1 1 0,2-2-270,2-1 1,5-1 0,2 0 0,2-2-126,-1-1 1,1 1 0,3-5 0,-2-1 94,-1-1 1,1-1-1,-4 0 1,0 0-194,1 0 0,-2-1 1,-3-2 462,0-4 0,-2-1 0,-1-2 0,-3 0-56,1 0 1,-4-3 0,2-1 0,-2 2 165,-1 1 1,-1-2-1,-1 0 466,-1 1 1,-2 2 451,2 3-610,2 3 1,1 5 0,7 2-209,1 4 1,2 1 0,0 2 0,0 0-85,0 0 0,0 1 0,0 1 0,0 2-292,0-2 1,0-5 0,0 0-1,0 0 68,-1-2 0,1 1 0,0-4 0,0 1-393,0-1 1,-3 0 0,-1-4 156,2-1 1,-3 1 0,-2-5 267,-2 0 0,-1-2 0,0-1 0,-1 0 294,-2 0 0,0 0 0,-3 0-13,-2 0 1,0 0 0,2 0 280,2 0 1,3 1-353,1-1 0,5 1 0,1 2 0,3 4-282,1 2 1,3 1-1,2-1 1,0-2 21,3 0 0,0 0 1,1 3-1,-1 0-14,-2 0 0,0 0 1,0 0-1,-3 0-43,-1 0 0,-3 0 172,1 0 0,-5 1 174,-5 2 0,-5-1 0,-5 5 0,1 1-38,-1 1 1,0 1 0,1-1-1,1 1 14,2 0 0,0 0 1,-1 0-12,4 0 0,2 0 0,2 0-357,2 0 0,3-5 1,4-1 97,0-3 0,0-1 0,0 0 0,0-1-74,-1-3 1,1-1 0,-1-5 66,-2 0 0,-2 0 1,-2 0-1,0 0-58,-1 0 0,-1 0 1303,-1 0-830,5 1 0,-3 3-11,4 3 1,-2 6 0,1 4-145,0 1 0,1 2 0,-1-1 1,-1-1-289,0-1 1,4-2-1,-1 2 1,0-3-108,0 0 1,2-2 0,-2 1-44,1-2 0,2-1 0,0 0 119,0 0 1,-3-4 0,-2-3 124,0-2 0,-2-1 0,-3 0 234,0 0 0,0 0 0,1 1 67,2-1 1,0 3 0,3 1-93,2 2 1,1 1-1,1 3 1,0 0-17,-1 0 1,0 4-1,-1 2 1,-1 0 38,0 1 0,2 0 0,0 2 0,-1 1-169,-2 0 0,1-3 1,3 0-229,0 0 0,-4-2-35,1-2 0,-4-2-55,4-1 1,-5-4 0,1-3 160,-1-2 1,-1-1-1,1 0 185,1 0 0,2 4 1,-2 0-50,3 2 1,3 1 0,1 3-1,0 0 234,0 0 1,-1 1 0,0 2 0,0 3 58,2-1 1,1 3-1,-2-4 1,0 1-297,-1-1 0,5 3 0,-1-4 1,-1-1-242,-1-1 0,2-1 0,1 0 0,-2 0-319,-1 0 193,-1-4 188,0 3 0,-2-8-69,-1 2-285,2 3 40,-4-5 285,1 4 1,2-10-1,-5 0 211,-1-1 0,-2 1 0,-2 3 0,-3-3 20,0 0 0,-2-2 0,-2-2 120,3-1 0,-3 3-11,2 1 346,3 4 0,-4-6 110,5 5 0,0 3 0,2 4 883,-3 2-1314,3 1 1,1 14 0,7 3 39,2 2-223,1 2 60,-1 2 1,1 3-31,0 0 0,0 4 0,0-3 0,0 0-876,0 0 499,0 0 202,0-5-158,-5-3 0,3 2-819,-5-5 776,5 0 395,-7-3 0,8 0 0,-3 0 0</inkml:trace>
  <inkml:trace contextRef="#ctx0" brushRef="#br2" timeOffset="66995">11799 1766 9333,'2'-8'0,"1"0"0,3 2 36,3 2 1,5 0-1,0 1 1,2 0-1,4 0-149,2-2 0,6 4 0,-3-3 0,2 0 113,-1 1 0,-4-5 0,2 3 0</inkml:trace>
  <inkml:trace contextRef="#ctx0" brushRef="#br2" timeOffset="68805">893 3265 8143,'-10'4'-202,"0"-3"217,1 2 1,2 0 0,0-1 0,1 2 0,-1 2 0,2 1 364,0 2 0,-1 2 0,2 1 0,2 2-359,1-2 0,1 2 0,0-1 0,1-1 77,2 0 1,2-3 0,2 0-1,0-1-147,1-1 1,1-5 0,2 1 0,1-2-290,1-1 0,0-1 1,-2-1-1,1-3 7,2 0 0,-1-2 0,-3-3 1,0 1 96,0-1 0,0 0 0,-2 0 1,0 1 102,-1 2 0,-5-2-83,1 3 893,3-3-372,-5 4 0,3 1 0,-4 8 211,0 2 0,0 1-328,0 3 0,4-3 0,0 8 0,0-2 0,2 0 0,0 0 1,4 1 168,3-1 0,1-3 0,-2-4-509,1 2 1,5-3 0,-3-2-1,1-2 1,-2-1-177,0 0 0,-3 0 1,3-1 24,-3-2 0,-5 0 1,0-3 175,-2-2 1,-1-1 0,-4-1 0,-2 1 63,-4 3 1,-1-3 0,-3 2 0,-2 0 205,0 0 0,-3-2 0,2 4 0,1-1 94,-1 3 0,3-1 0,-2 0 0,2 2-10,1 1 0,0 1 343,0 0-196,0 0-262,4 0-387,2 0 182,8-5 10,2 4 1,4-4-1,1 3 1,1-3-1,2 0 1,1-2-255,-1 2 317,-1-4 0,0 7 0,1-4 0,-1 1 0,0 0 1,0 1-1,0 2-6,-2 0 1,-2 6-1,1 1 99,0 4 1,0-1 822,0 5-687,-4-2 1,3 2 0,-4 1-26,1-2 1,1-1 0,-2-1 0,-1 0-9,0-1 1,0-2-1579,-4 0 860,0-5 1,0-2 454,0-7 1,4-2 0,3 0-1,2-1 96,1 0 0,3 1 0,1 1 0,0 2 85,1-2 0,1 3 0,-2 2 1,-2 2 220,-1 1 0,-1 1 0,0 2 0,-1 4 238,1 2-438,-4 1-3,3 4-556,-8-3 258,8-1 16,-8-1 249,8-4-12,-8 1 1,4 2 28,-2-5-690,-1 0-1442,6 2 1031,-7-4 1003,4 3 0,-1-8 0,2-2 0</inkml:trace>
  <inkml:trace contextRef="#ctx0" brushRef="#br2" timeOffset="69029">1618 3165 8102,'5'-4'2357,"0"3"-1872,-5-4-515,0 5 148,4 9 0,-2-1 0,4 9 0,-1 0 0,0 2 68,-1 1 1,4 0 0,-2-1 0,2 0-395,-1-2 0,1 0 1,-2-2-1,1-1-467,-1 0 1,-2 0 0,1-4-178,-1-1 1,0-2 851,-4 0 0,0-5 0,0 2 0</inkml:trace>
  <inkml:trace contextRef="#ctx0" brushRef="#br2" timeOffset="69443">1629 3314 8095,'6'-3'182,"1"0"0,-4-5 0,4 1 1,0-2-1,2 1-263,1 1 1,3 3-1,1 4 1,-1 0 164,1 0 0,-3 1 0,2 3 0,0 5 639,0 3-322,-2 6-165,3-3-38,-4 1 1,-3 1 61,-1-4-138,1 5-188,-2-7 1,1 3 166,-3-4 3,-2 0-20,4 0 20,-5-4 0,1-2-547,2-4 215,-2 0-279,4 0 0,-5-4 260,0-3 0,3-2 1,1-1-1,1 0-584,-1 1 932,4-1-150,-3-5 0,6 3 1,2-3-1,0 0 0,0 3 1,0 1 193,0 1 1,2 4 0,-3 0 405,1 2-334,0 0 0,-3 4 0,-1 2 1,-1 1 174,-2 3 0,0 4 0,2 3 0,-3 1-106,0 1 0,1-1 1,-2 1-1,-1-1 439,1-2-904,-3-1 1,8-1-323,-2 0 1,1-3 0,-1-2 0,0 0-1,-1-4-448,0-3 1,2-4 0,-5-4 948,-1 0 0,4 0 0,-1 1 0</inkml:trace>
  <inkml:trace contextRef="#ctx0" brushRef="#br2" timeOffset="69584">2084 3127 8060,'-6'0'-738,"2"-1"323,4-3 1,0 4-80,0 0 494,0 0 0,4 9 0,2-3 0</inkml:trace>
  <inkml:trace contextRef="#ctx0" brushRef="#br2" timeOffset="71259">2194 3037 8060,'6'0'0,"-1"4"0,-2-1 0,0 5 1177,3-2-898,1 8 0,-1 1 0,0 5 0,-1 1 0,1 1-51,2 1 1,-4 0-1,1-2 1,-1 0-87,3-1 1,-2 1 0,2-7 0,0 0 230,2 1-760,1-2 288,0-3 1,0-1-526,0-3 361,4-1 115,-3-5-28,4 0 1,-2 0-1,0 0-694,-1 0 688,-1 0 1,-2-5 0,-1 0-1,-3-2-30,0 1 0,-2-1 0,-3-3 0,0 0 143,0 0 0,-1 0 0,-2 2 0,-4 0 53,-2 1 0,-1 2 0,0-3 1,-1 2 90,-2 2 1,1 1 0,-4 3 0,1 0 121,0 0 0,2 0 0,0 0 0,3 1 148,4 2 0,-2-1-323,5 5 1,0-5 0,7 1-1,2-1 43,3-2 0,1-2 0,1 0 1,1-2-191,2-2 0,2 1 1,-2-3-1,2 3 97,1 0 1,-2-1 0,-2 2-1,-1 1 230,1-1 0,-2 2 0,3-1 0,-3 3 254,-1 3-359,-1-1 0,0 10 1,-1-2-1,-1 1 0,-1 0 1,1 0-1,-2 1 1110,0 1-1094,3 0 1,-6-3 62,4 0 1,-2-3-291,2-1 1,-2-3-1,2 1 1,2-1-909,1 1 794,1-6 1,-4 0-32,1-4 1,-2-1 0,3-3-1,-1 0-132,0 0 1,-1 0-1,-1 0 301,0 1 1,1-1 0,-2 0 0,-1 1 181,1 2-373,-2 3 975,2 4-467,-4 0 1,3 4 0,2 3 0,-1 2 0,2 1-1,-2 0 616,0-1-1032,4 1 226,-2 0 0,4-1 0,0-1-304,-1-2 149,1-3-5,0 1 1,0-4-1,0 0 1,0 0-673,0 0 621,-5 0 0,4-1 1,-2-2-184,2-4 86,-4 3-178,0-5 1,-4 3-291,2-4 258,-2 0 430,4 1 1,-5-1 46,0 0 1,0-4-1,0 0 1,0-1 3,0-3 0,0 3 0,0-1 0,0 1 251,0-1 1,0 4-1,0-1 1817,0 2-1293,-5 1 0,4 6-574,-2 4 0,3 4 0,2 6 0,2 1 0,2 2 402,2 4-371,-4 1-142,5 2 1,-4 0-94,5 0 1,-1 0 0,-1 0-178,-2 0 141,1-5 17,3 4-575,0-8 301,-5 3 179,4-8-74,-3 2-252,4-7 252,0 8 0,-4-8-551,1 3 502,-1-3 0,3-2-176,-2-3 42,2 3 0,-8-8 116,8 4 95,-8-5 0,6 0 0,-3 0-339,-2 0 483,-1 0 0,2 0 0,1 1 0,-1-1 53,1 0 0,-1 0 1,2 0 636,-1 0-224,0 4-43,0-2-138,2 6 82,-1 2 1,1 6-97,-3 4 0,-2 0 1,2 1 356,-1 2-489,2-2 0,-2 3 0,5-4 0,-1 0 439,0 0-1520,3 0 537,-4 0 246,5-4 26,-4-2-138,3-4 173,-4 4 47,5-3 1,0 4-1,-1-6 1,-2-1-281,0-2 0,-4-3 1,3 0-1,-1-1 0,0 1-1037,-1 0 1387,-1 0 0,2-3 15,-4 0 0,4 1 0,-2-1 1,1 1-1,1 1-15,-1 1 0,-1 5 343,2-2 0,-3 1 1,3 0 137,0 4 1,1 4-1,-2 5 1,-1 0 0,0 0-66,1 0 1,0 3 0,-2 0-289,2-1 1,2-1 260,-3-1-164,5-4-223,-2 2 0,0-7-719,1 3 516,0-3-21,2-1 1,-2 0-476,0 0 543,-1 0-78,0-5 0,3 3 0,-4-4 0,1-2-574,-3-1 627,-2-1 1,-1 0-1,-1 0 37,-2 0 1,-3 1 0,-4-1-1,0 1 283,0 2 0,0-1 1,-1 4-1,-1 0 131,-1-1 0,0 2 0,3 3 1,0 0 827,0 0-1011,0 0 1,6 0-118,4 0 0,4 0 0,6 0 0,1 0-103,2 0 0,-2 0 0,4 0 0,-2 0-110,0 0 211,5 0 0,-7 0 207,2 0 1,-1 0-37,1 0 0,-2 1 0,3 2 0,-3 3 288,-1-1 0,0 5-57,-1 0-98,1-4-99,0 11 1,-3-11 9,0 4 1,-4 0 0,2-4-26,0 3-114,-2-3-325,-3-2 192,0-4-575,0 0 608,0-4 0,3-2 1,2-4-590,0 0 319,-3 0 95,7 0-1,-3 1 177,4-1 0,0 0 1,0 0-106,0 0 1,1 1-41,2 2-23,-2-1 1101,3 6-462,-4-2-223,4 4-62,-3 0 0,4 0-10,-5 0-120,0 4 292,-1 2-117,1 4 1,-3 0-48,0 0-394,-5 0 101,7 0-725,-8 0 446,3-1 219,1 1 47,-4-4-1159,3 3 547,-4-8 787,0 8 0,0-8 0,0 3 0</inkml:trace>
  <inkml:trace contextRef="#ctx0" brushRef="#br2" timeOffset="71434">3444 3027 8410,'-10'0'188,"0"0"0,4-4 0,-1-1 0,-1-1-2653,0 3 2465,-2 2 0,0 1 0,0 0 0</inkml:trace>
  <inkml:trace contextRef="#ctx0" brushRef="#br2" timeOffset="71647">3078 3086 8028,'-20'6'48,"-3"-1"230,0-2-49,0-2 1,7 4-88,2-5 136,0 0-111,7 0 112,-6 0-56,7 0-244,1 0-566,0 0 457,5 0-1,0 0 0,5-3 37,1-1 1,7 1 0,1 2 0,1-1-148,3-2 0,1 1 0,1 3 0,-1-1 241,1-2 0,0 1 0,0-2 0</inkml:trace>
  <inkml:trace contextRef="#ctx0" brushRef="#br2" timeOffset="98802">3991 2850 7922,'10'0'1337,"0"1"-1110,0 2 0,0-1 0,0 6-150,-1 3 0,1 4 0,0 6 0,1 1 0,1 2-60,2 1 1,-1 5 0,-3 4 0,-1 0-78,-3 0 1,2 3 0,-5-3 0,-1 0-150,0 0 1,-7-1-1,-3-3 1,-3 0 79,-2 0 1,-4-5 0,0-2 0,-2-2 250,-1-1 0,2-5 0,0-1 0,3-3-385,0-1 0,2-5-527,3-2 790,5-6 0,-4-7 0,3-5 0</inkml:trace>
  <inkml:trace contextRef="#ctx0" brushRef="#br2" timeOffset="99017">4297 3336 8183,'-5'6'3221,"3"-2"-5468,-5-4 2247,5 0 0,2-4 0,6-2 0</inkml:trace>
  <inkml:trace contextRef="#ctx0" brushRef="#br2" timeOffset="99823">4992 3067 7715,'0'-6'-141,"0"-1"1,0 0 0,0-3-805,0 0 945,0 1 0,0-1 0,0 0 0</inkml:trace>
  <inkml:trace contextRef="#ctx0" brushRef="#br2" timeOffset="99999">5021 2948 7686,'4'-9'-156,"3"3"1,-2 1-1,1 6 1,-2 4 551,-2 5 0,3 4 1,-2 6-1,-1 0-297,-1 0 1,-1 3 0,0 0 0,0-1 27,0-1 1,2-5-1,0 0 1,1-2-611,-1-2 1,-1-1-351,-1-1 0,0-5 833,0-5 0,0-5 0,0-5 0</inkml:trace>
  <inkml:trace contextRef="#ctx0" brushRef="#br2" timeOffset="100374">4992 2899 7817,'0'-9'471,"0"-1"0,0 0 0,1 1-329,2 2 1,1 3-1,5 4 1,2 0-126,0 0 1,4 4-1,2 3 1,0 3 68,0 3 0,5 1 0,-2 4 1,1-1-87,0 0 1,-2 2 0,0 1 0,-1-1-138,-2-3 1,-4 3 0,2-4 0,-4 2 122,-4-1 0,2 0 0,-5 1 0,-1-1 46,0-2 0,-7 4 0,-1-3 9,-3 1 1,-6 1-1,0-3 1,-2-2-1,1-1 62,-2-1 0,-1-2 0,0 0 0,-1-2 37,0-2 1,0-1-1,1-3 1,2 0-136,0 0 0,5 0 1,-1-1-1,2-1-308,1-1 1,4-2 0,3 2-10,2-4 1,2-1 0,2-2-108,4 0 1,5 3 0,2 1 0,1-1-924,-1 1 1342,4-2 0,-3 2 0,5-4 0</inkml:trace>
  <inkml:trace contextRef="#ctx0" brushRef="#br2" timeOffset="101035">5259 3176 7686,'9'8'79,"-2"2"141,0 1 1,-1 0 0,1-1 0,0-1-1,0-2-42,-2 0 1,4-4-1,-3 3 1,3-1-14,1 1 0,0-3 0,0 3-63,0-2 1,0-1 0,0-3-1,0 0-111,0 0 0,0-1 0,0-2 0,-2-4-88,-1-1 0,1-2 1,-4 0-1,0 0 99,1 0 1,-2-3 0,-4-1 0,-1 2 77,-1 1 1,-8 1 0,1 0 0,-1 2 150,0 1 0,-3-1 0,0 5 0,-1 1 67,-3 1 0,3 1 1,-1 0-1,2 0-108,2 0 1,1 3 0,1 1 0,0 2-39,0 2 0,4-3 0,3 2-7,2 0 1,1 2-1,1 0 1,2-2-386,4-4 0,2 1 0,1 0 0,0-2 19,0-1 0,1-1 0,1 0 0,1-1 98,-1-2 0,2 0 0,1-3 1,-1-2 82,0-1 1,3 0 0,-4 2 0,-1 0 59,-1-1 0,3 3 0,-1-1 1,-1 2 160,-1 2 0,-1 2 0,0 2 1,-1 2 17,-3 2 1,2 2 0,-4 5 0,1 2-56,-1 1 0,1-1 0,-3-3 1,2 2-2,2-2 1,-4-1-1,1-1 1,-1-2-317,2-1 1,-2 1-49,4-5 1,-2 0 0,2-4 98,2-2 1,-2 1 0,0-6 0,1-2 19,-2-2 1,4-2 0,-2 2 0,2-2 42,1 2 0,-1-2 0,1 1 0,0 2 182,0 3 1,0 0 0,0 5 23,0 1 1,-3 1-1,-1 2 1,1 2-105,-2 4 1,3 1-1,-4 2 1,1 0-177,-1 0 0,3 0 1,-4 0-384,-1 0 0,1-1 1,-1-2-1946,1 0 419,0-5 2042,-3 3 0,5-10 0,0 0 0</inkml:trace>
  <inkml:trace contextRef="#ctx0" brushRef="#br2" timeOffset="101189">5915 3076 9141,'-6'0'-1060,"2"1"1,5 1 806,2 2 253,-2-1 0,8-3 0,-3 0 0</inkml:trace>
  <inkml:trace contextRef="#ctx0" brushRef="#br2" timeOffset="101565">6004 2859 8096,'-3'10'1091,"-1"1"1,1 2-730,-1 4 0,3 1 1,-3 3-1,4 1-236,4 1 1,-2 4-1,4-4 1,1-1-240,-1-1 1,2-2 0,-2-3 0,1-2-133,-1-3 1,-4-2 0,2 1-1,-3 0-619,-1 0 0,0-3-724,0-1 1361,0-3 0,0-3 1,0-7 274,0-2 1,0-1-1,-1 1 1,-2 2 689,0 0 1,0 1-214,3-4 0,3 0 1,2 1-170,0 2 1,2-2-1,3 4-476,0-1 0,-1-1 0,1 2 0,0 1-345,0-1 0,3 1 1,1 2-1,-2-1-404,-1 0 0,2-1 869,0 1 0,5-1 0,-3 4 0</inkml:trace>
  <inkml:trace contextRef="#ctx0" brushRef="#br2" timeOffset="102257">6747 2769 7921,'-10'-10'781,"0"1"1,0 2-97,1 4 0,0 3 0,2 4-542,4 6 1,2 5 0,1 5 0,0 2-140,0 2 1,1 3 0,2 0 0,3 0 72,-1 0 1,4-3 0,-2-4-1,1-1-206,2-3 0,0 2 1,0-5-1,1-1-394,2-1 1,-2-4-1,3-2 87,-3 0 0,-1 1 174,0-2 1,-5-6 356,-2-4 0,-2-3 0,-2-1 0,-2 1 80,-4 3 0,-1-3 0,-2 2 1,-1-1-9,-3 2 1,3 0 0,-2 4-1,2-1 191,1 1 0,0 1 148,0 1 1,2 1-524,1 2 0,7-2 0,7 2 0,1-2-316,2-1 0,1 0 0,1 0 0,3 0 23,0 0 1,1 0 0,1-1 0,-1-1 68,-2-1 1,3-4-1,-4 3 1,-1-1 223,-1 1 1,2-3 0,-1 3 0,-2-2 100,-2-1 0,-3 1 0,3 1 0,-2-1 111,-2 1 1,-1-2 34,-3-3 1,-1 1 0,-2 2 2,-4 0 0,-3 5 0,-2-1 0,-1 3 110,1 3 1,1-1-1,1 4 1,1-1-117,3 1 1,1 0 0,5 4 0,0 0-384,0 0 0,1 0 0,3 0-77,2 0 0,3-4 1,2 1-1,1 0 1,3-1-142,0 1 0,-2-2 0,3 2 0,-2-4-158,-2-2 0,2 3 0,1-1 0,0-1-214,3-1 1,-3-1 745,2 0 0,4 0 0,4 0 0</inkml:trace>
  <inkml:trace contextRef="#ctx0" brushRef="#br2" timeOffset="103966">7631 2937 8126,'-6'0'898,"0"-1"0,1-2-571,-1-4 1,3 3 0,-4 0-147,-1 3 1,0 1 0,-3 0-1,-2 0 62,0 0 0,0 5 1,3 1-1,0 3-152,0 1 1,1 3 0,2 1-1,1-2-172,2-1 1,1-5 0,3 1 0,1 0-280,2-2 1,-1 3 0,5-5 0,0-1-80,2-1 0,2-1 0,1 0 0,2 0 141,-2 0 0,-1-3 1,-2-1-1,-2-2 229,0-2 0,0 1 0,1-1 1,0 2 128,-1 2 1,-4-3 0,4 4 589,0 1 0,-1 1 0,0 1-129,2 0 0,-2 1 0,0 2-401,2 4 1,0 2-1,-1 0 1,0-2-137,1 0 0,4-2 0,1 3 1,0-2-185,2-2 0,-3-1 0,4-3 0,1 0-67,-2 0 1,4 0 0,-2-1 0,1-2-14,2-4 0,-1-2 0,-1 0 0,-2-1 104,2 0 1,-1-1 0,0-1 0,-4-3 56,-2 0 0,-1-1 0,0-1 0,-1-1 138,-3-3 0,-1 1 0,-5-4 0,0 1 184,0 0 1,0-4 0,-1 4-1,-3 2 86,-2 4 0,-3 2 0,-1 6 0,0 3-87,0 2 1,0 4 0,0 4 0,2 3-53,1 6 0,-2 10 0,4 8 0,-1 2-259,3 1 0,2 8 0,1 0 0,1 2-89,2-1 1,3-4 0,5-1-1,1-3-66,1-1 1,0-1-1,-3-3 1,-1-1 49,-2-3 1,1-1 0,-1-6-1,2 1 67,1 0 1,-4-4 0,1-4-1,0-3-42,-2-3 1,4-4-1,-2 2 121,1-3 1,1-6-1,-1-1 1,-3-4 101,0-3 0,-2 0 1,-3-3-1,0-1 113,0 2 0,0-4 0,-1 2 0,-2-4 144,-4-3 1,-2 1 0,-1 2 0,1-1-26,-1-1 0,0 3 0,0 5 0,0 1-165,0 1 1,0 3 0,0 4 0,0 3 43,0 1 1,4 2 0,-1 0-70,-1 0-630,4 0 1,1 0 266,6 0 0,2 0 0,5 0 0,0 0 55,0 0 1,1 0 0,1-1 0,2-1 38,-2-1 0,2-4 1,-1 3-1,-1-1 175,-1 1 0,3 0 0,-1 1 0,-1 0 178,-1 1 1,-1 1-1,0 1 1,0 0 155,0 0 0,-4 1 1,1 1-1,-1 2 49,0 2 0,0-3 1,-4 4-18,1 1 1,1-4-412,0-1-237,-3 3 1,3-6 107,-4 0 1,0-5 0,0-4 130,0-1 0,1 0 0,3 0 0,1 0-5,1 0 0,4 0 0,-2 0 1,6 0-27,1 0 1,-2 0-1,4 2 1,-1 0-5,0 1 1,1 4 0,-2-3 0,-1 2 145,0 2 1,4 1 0,-2 1 0,0 0 60,1 0 1,-5 0-1,2 0 1,-1 0 112,1 0 0,-1 1-94,-3 2 0,-2-1-67,-1 5 1,-7-4 0,-7 3-1,-1-1 57,-2 1 0,-3-3 0,-2 4 0,1 0 57,0 2 0,-1 1 0,3 0-95,-1 0 0,1 0 1,4 0-1,2 0-255,2 0 1,1-4 0,4 1-64,2 1 0,-1-4 1,5-1-1,1-2-2,1-1 0,0 0 1,2 0-1,2 0 50,0 0 0,0-3 0,-4-1 1,-1-2 94,-2-2 1,1 0 0,2-2 0,-2 1 254,0 2 1,-5-2-1,3 3-171,-1-3 1314,-3-1 506,4 5-1740,-5 0 0,1 8 0,1 2 1,2-1-185,2 1 0,-1 2 0,3-1 0,-1 1-100,0-1 1,2-4 0,1 3 0,0-2-123,0 0 1,0 1 0,0-4 160,0 0 1,0 0-1,0 0 1,-1-1 45,1-3 1,0 2 0,-1-5 0,-1 1 84,-2 0 0,0-2 0,1 1 0,-3-1 190,0 2 1,-3-3 0,3 2 186,-3-2 1,-1-1 312,0 0 0,1 5-299,2 2 0,-2 3 0,4 3-271,-1 4 0,-2 1 0,4 2 1,-1 0-301,1 0 1,1-1 0,2-1-136,1-2 0,0 0 0,0 0 0,0-2-350,0-3 0,-3-1 0,-1 0 708,2 0 0,1 0 0,1 0 0</inkml:trace>
  <inkml:trace contextRef="#ctx0" brushRef="#br2" timeOffset="104130">8831 2789 7590,'-10'6'743,"5"-2"1,5-4-1,6 0-743,3 0 0,5-4 0,2-2 0</inkml:trace>
  <inkml:trace contextRef="#ctx0" brushRef="#br2" timeOffset="104648">9138 2917 7590,'-4'-10'1204,"-2"2"0,-3 0-925,-1 1 0,0 4 0,0-3-135,0 2 0,-1 1 0,-1 3 1,-2 0-1,2 0 52,1 0 0,1 4 0,0 3 1,2 2-200,1 0 1,2 1 0,2 0 0,0 0-150,1 0 1,1 0 0,1 0 0,1 0-221,2 0 1,3-1 0,4-2 0,-1-1 104,1-2 0,0 0 1,0-4-1,0 0-24,0 0 1,3 0 0,1-1-1,-2-3 42,-1-2 0,-1-4 67,0-4 0,-2 0 0,0-2 441,-1 2 0,-5 0 0,1 1 0,-2 0 1,-1-1-34,0 1 0,0-3 0,0 1 0,0 1 171,0 0 1,-3-3 0,-1 4 0,-1 1 6,1 1 1,-3 1-1,3 1 175,-2 2-503,4 3 0,-2 5 1,4 3-36,0 6 1,3 1 0,1 6 0,1 1 30,-1 0 1,4 2 0,-2 0-1,3-1-98,1-3 0,0 2 0,0-4 0,0 1-101,0-1 1,3-1-1,1-3 1,1-1-48,-1-3 0,4 0 1,-2-4-1,2 1-915,-2 0 0,3-2 1089,-2-1 0,2 0 0,0 0 0</inkml:trace>
  <inkml:trace contextRef="#ctx0" brushRef="#br2" timeOffset="106081">9914 2641 6992,'-6'-9'186,"-1"2"1,5-2-1,-1 3-294,1-3 1,2-1 0,2 1-1,0 1-57,1 2 1,4-1 0,-4-3 0,0 1 158,2 3 1,-4-3-1,2 2 1,-1 0 532,2 0 0,-3-2-193,2 3 1,-1 1 240,2 2 0,-3 6 0,2 5 0,-2 4-280,-1 5 1,3 6 0,1 4 0,-2 4-186,-1 2 1,0 4 0,1-4-1,3-2-110,0-4 1,-1 1-1,2-5 1,1-2-169,-2-4 1,4 1 0,-2-5 0,0-1-65,0-1 1,1-4 0,-4-1 0,1-1-570,-1 1 0,4-4 1,-2 1 345,3-2 1,0-2 0,-2-2 0,-3-3 454,0 1 0,-3-4 0,3 2 0,-3-2-20,-1 0 1,3 2-1,0 0 419,0 0 1397,-2 2-1332,-1 1 1,4 4-1,3 0-291,2 0 0,2 3 0,1 2 0,1-1-49,-1 0 1,0 3 0,0-4 0,2 1-91,-2 0 1,0-3-1,0 2 1,1-2-172,-1-1 1,3 0 0,-2-1 0,-1-1 28,-1-1 1,-4-4 0,-2 3-1,1-1 82,-1 1 1,-3-4 0,2 2 0,-4-2 169,-4 1 1,1-1-1,-6 1 1,-2-1 59,0 2 1,-4-2-1,-1 3 1,0 1 6,-1 0 0,2 0 1,-2 4-1,3 0-9,0 0 1,6 0 0,-2 1-356,1 3 0,2-2 0,0 5-335,4 0 0,3 1 0,2 0 0,2-2-507,2 2 1,0 0-1,4-1 995,0 0 0,0 0 0,0 3 0</inkml:trace>
  <inkml:trace contextRef="#ctx0" brushRef="#br2" timeOffset="106319">9884 2751 7603,'-10'0'1182,"0"0"-649,0 0 0,3 0 0,2-1 1,0-3-350,3-2 0,3-2 1,5 0-1,4 2-162,1-2 1,4 2 0,2 1 0,1-1-221,2 1 0,3-1 1,0-1-1,-1 1-1371,-1 2 1569,-1-4 0,5 2 0,0-3 0</inkml:trace>
  <inkml:trace contextRef="#ctx0" brushRef="#br2" timeOffset="118791">5350 3831 7292,'-10'3'1207,"0"2"0,0-1-965,1 1 1,-1 2 0,0 0 0,0 2-106,0 1 0,0 1 1,1 1-1,2 1-135,4-1 1,2-1-1,1-1 1,0 0-193,0 0 1,4-3 0,3-2 0,2 1 9,1-1 0,0-1 1,1 1-1,1 1 76,1-1 0,-3-2 0,-3 3 0,-1-1 78,0 1 0,-1 1 0,-2 2 37,0 1 0,-1-1 0,-5-1 19,-4-2 0,2-3 1,-2 0-1,-1-2 1,-1-1-17,0 0 0,-1-1 0,0-2 0,0-4 102,0-2 1,4-1-1,2 0 1,1 1-106,-1-1 1,1 0 0,3 0 0,0 0-65,0 0 1,4 1-1,2 1 1,1 3-40,-1 0 0,4-1 0,3 3 1,1-1-9,0 0 1,-2 2-1,3-4 1,1 1 36,-1-1 0,-1 3 0,1-3 1,-1 2-17,-2 2 1,3 1 0,-2 1 360,-1 0 1,-2 4 0,-2 3-1,-3 1-156,0 2 0,-1 4 0,-2-1 0,2-1 14,-2-1 1,-1-1 0,0 0-709,2 0-252,-2-5 0,7-2 256,-5-6 1,1-2-1,-4-5 564,0 0 0,0 0 0,-5-4 0,0-2 0</inkml:trace>
  <inkml:trace contextRef="#ctx0" brushRef="#br2" timeOffset="118904">5498 3861 7607,'-7'-13'-117,"1"-1"162,4 1 1,-6 3 0,3 0 299,0 0 1,2 1 114,-4-1 0,6 1-588,1 2 0,3 2 0,5 2 1,-1 0-899,0 1 1026,2 1 0,5 1 0,2 0 0</inkml:trace>
  <inkml:trace contextRef="#ctx0" brushRef="#br2" timeOffset="119216">5648 3999 7808,'0'5'382,"0"-1"1,0-8-308,0-2 1,0-3-1,0-1-50,0 0 1,1 0-1,1 0 1,3 0 27,0 0 1,-2 0-1,4 1 1,1 0-47,1 2 0,0-2 0,1 4 0,0-2 14,0 1 0,0 3 1,0 0-1,0 2 48,0 1 0,0 4 1,-1 3-1,-2 2-49,0 1 1,-4 3-1,3 1 1,-2 1-107,-2-1 1,0-1-1,-1-3-177,2 0 0,-2 0-1697,2 0 1960,-2-5 0,-5 4 0,-1-3 0</inkml:trace>
  <inkml:trace contextRef="#ctx0" brushRef="#br2" timeOffset="119692">5994 3850 7607,'-4'-6'234,"-2"2"-4,-4 4 0,-3 0 1,0 0-1,1 1 0,1 2 1,1 3 77,0-1 0,3 4 1,2-2-1,0 2-243,3 1 1,1 3-1,1 0 1,0-1-7,0-1 1,1-1-1,2 0 1,4 0-158,2 0 0,2-1 1,1-1-1,2-3 16,2-1 1,-1 0 0,3-4 0,-2 0-409,2 0 0,-3-4 0,2 0 0,0-1 205,-2-3 1,0 2 0,-2 0 0,0-2 129,-1-1 1,-4-1-1,-3 0 1,0 0 60,-3 0 1,-1 4-1,-1-1 225,0-1 0,-5 1 1,-1 0-1,-3 4 123,-1 2 1,0 1 0,0 0-1,0 0-83,0 0 0,4 0 0,0 1-53,2 2 0,-3 3 1,4 4-1,1 0-16,1-1 0,1 1 0,1 0 0,2 0-86,4 0 1,1 0 0,2-1 0,0-1 28,0-2 0,3 0 0,2 1 1,-1-1-174,0-2 1,4 0 0,-3-4 0,2 0-106,0 0 1,-4 0 0,2 0-1,1 0-156,-1 0 1,-3-1 388,1-3 0,3-1 0,-1-5 0</inkml:trace>
  <inkml:trace contextRef="#ctx0" brushRef="#br2" timeOffset="120448">6918 3820 8171,'0'19'495,"0"-3"1,0 2 0,0-5 0,1-1 0,2 0-497,4-3 0,2 0 1,1-1-1,0-3-522,-1 0 0,1-2 1,0-3 522,0 0 0,0-9 0,0-2 0</inkml:trace>
  <inkml:trace contextRef="#ctx0" brushRef="#br2" timeOffset="120598">6897 3661 7481,'-5'0'-260,"0"-4"0,5-1 0</inkml:trace>
  <inkml:trace contextRef="#ctx0" brushRef="#br2" timeOffset="120846">7007 3523 7801,'0'9'407,"3"1"-122,1 0 1,-1 0 0,-3 0 0,0 1 91,0 2 0,5 3 0,0 5 0,2 1-364,-1 1 1,1 1 0,3-2 0,-1 1 63,-3 0 0,3-3 0,-2-1 1,0-1 47,0-2 1,2-4 0,-4 2 0,2-3-492,0-1 1,-5-4-1,2 0-2072,1-2 2438,-4 0 0,7-9 0,-2 0 0</inkml:trace>
  <inkml:trace contextRef="#ctx0" brushRef="#br2" timeOffset="121003">7015 3810 8745,'10'-5'0,"0"0"192,0 1 1,4 2 0,3-4 0,0 1-448,0-1 0,1 4 1,-4-2-1,1 0-921,3 1 1176,-4 0 0,5-2 0,-4 0 0</inkml:trace>
  <inkml:trace contextRef="#ctx0" brushRef="#br2" timeOffset="121199">7363 3681 7904,'1'7'1091,"2"0"0,0 0-723,-1 2 1,0 1-1,1 0-928,0 0 0,1 0 0,-1 0 560,0 0 0,5 0 0,-3-1 0</inkml:trace>
  <inkml:trace contextRef="#ctx0" brushRef="#br2" timeOffset="121553">7592 3731 8305,'-10'0'758,"0"0"1,3 3 0,0 1-688,0-2 1,-1 3 0,1 2-210,4 2 1,2-3 0,1 1 0,1 0 122,2-2 1,1 4 0,5-3-1,2 2-269,0-1 1,0 2 0,-1-3 0,-1 3 151,1 1 1,-1 0 0,-1-1-1,-3-2 263,0 0 0,1 0 1,-2 3 95,-2 0 0,-2-4 0,-3 0-18,-4-2 1,-3-1 0,-2-3 0,-1 1-18,1 3 0,0-3 0,-1 2 0,0-2-199,1-1 1,2-1 0,2-1 0,2-1-642,-2 0 1,4-2 647,0-2 0,-1-1 0,-1-2 0</inkml:trace>
  <inkml:trace contextRef="#ctx0" brushRef="#br2" timeOffset="122391">8217 3712 7604,'0'-7'1618,"1"2"-1268,2 1 0,3 0 0,3 4-41,1 0 1,0 1 0,0 3 0,0 2-45,0 3 0,1 4 1,1 2-1,1-2-435,0-2 1,-2 4 0,0-5 0,1 0-246,1-2 0,0-3 1,-3-2-1,0 0-430,0-1 1,0-1 844,0-1 0,0-4 0,0-2 0</inkml:trace>
  <inkml:trace contextRef="#ctx0" brushRef="#br2" timeOffset="122559">8456 3722 10180,'-6'10'0,"3"1"190,2 2 0,1 3 1,0 3-1,0 2-74,0 3 0,0-4 1,0 5-1,0-2-388,0 0 1,-3 0 0,-1-3 0,2-1-1026,1-3 0,-2 2 1297,-1-5 0,-3 0 0,1-3 0</inkml:trace>
  <inkml:trace contextRef="#ctx0" brushRef="#br2" timeOffset="122948">8533 3752 7604,'-1'-7'992,"-2"1"2,2 3-583,-4-1 1,5 5 0,0 2-275,0 4 0,0 2 1,1 2-1,2 1-19,0 1 0,5 0 1,-2-3-1,3 0-275,1 0 1,1-4 0,1-3 0,2-2-137,2-1 1,-1 0-1,2 0 1,-3 0 90,0 0 1,-3-3 0,3-2 0,-4 0 139,-4-3 0,2-1 0,-5-2 50,-1-2 0,0 2 0,-2-2 1,-2 2 125,-1 1 1,-2 0-1,-5 0 1,-1 1 175,-3 3 1,2-2 0,-3 5-1,-1 0-13,1 2 1,2 1-1,-3 0 1,2 0-76,2 0 1,1 1-1,1 3-622,0 2 0,5 3 0,1 1 0,3 0-810,1 0 1,0 0 1229,0 0 0,9 4 0,2 1 0</inkml:trace>
  <inkml:trace contextRef="#ctx0" brushRef="#br2" timeOffset="123753">8752 3681 9144,'-5'5'984,"1"0"1,5 5-876,2 0 1,1 1 0,4 0 0,0 0-144,3-2 0,-1-1 0,4 1 0,-1-2-144,0 0 0,2-5 1,-3 1-1,1-2-1,-1-1 1,3 0 0,-2 0-378,-1 0 0,-1-1 0,-2-2 0,-1-2 328,-2-1 1,-4-3-1,2 3 1,-3-3 310,-1-1 1,0 0-1,0 0 1,0 0 35,0 0 0,0 0 1,-1 0-1,-2 0 798,0 0 1,0 1 881,3-1-1473,0 4 1,0 3 0,0 6 0,0 4-138,0 2 0,4 4 1,3 0-1,1-1-332,-2-1 0,3 2 1,-2 1-1,1-2-329,2-1 0,0-1 1,0-1-1,0-2 87,0 0 0,0-5 1,0 1-1225,0-2 1,0-1 1321,0 0 1,-1-4-1,-3-3 287,-3-1 0,2-2 0,-2 0 31,-1 0 0,-1 0 0,-1 0 355,0 0 1,-1 0-1,-1 0 947,-1 0 1,-2 5 286,2 1-1286,2 3 0,-2 2 0,6 2-251,4 0 1,-2 5 0,2-2 0,0 3-427,2 1 1,0 0 0,-1 0 0,-2-1-102,2-3 0,0 3 1,0-3-114,-2-1 0,-2 3 269,2-5 0,-5 1 313,-1-4 1,-1-2 0,-5-1 239,-2-3 0,-1-3 0,0-1 6,3 0 0,-3 0 0,3 0 132,1 0 1,0 3 0,5 1-159,0-2 1,1-1-1,3 0-208,2 3 1,6 0-1,2 4 1,-2-1-131,-1 1 0,2-1 1,1 1-1,1-1-197,-1 1 1,0 0 0,-1-1 0,0 0-352,-1 1 0,0 0 0,0-1-317,1 0 0,1 0 958,-4 3 0,-1 0 0,1 0 0</inkml:trace>
  <inkml:trace contextRef="#ctx0" brushRef="#br2" timeOffset="124146">9566 3622 7604,'6'0'671,"-2"0"0,-1 4 0,1 3-524,-2 2 0,0 1 0,0-1 0,3 0-6,0-2 0,2 2 1,2-3-1,-2 2-168,0-1 0,-1 0 0,4-2-18,0 0 0,0-2 0,0 0-90,0-2 0,-3-1 1,-2-1 5,0-2 1,1-3 0,-2-4 12,-2 0 1,-1 0 0,-1 0 0,1 1 359,2 3 1,-1-7-12,5-1 1,-4-2 0,3-1-1,-1 4-41,1 2 0,-1 1 0,3 0 0,-2 0-135,-2 0 0,3 4 0,-3 0-2486,2 2 1349,-4 1 0,6 4 1080,-5 2 0,5 2 0,-3 5 0</inkml:trace>
  <inkml:trace contextRef="#ctx0" brushRef="#br2" timeOffset="124472">9883 3613 7770,'-4'10'0,"1"0"0,1 0 0,-1-2 656,0-1 1,2 2-1,-1-3-435,4 3 0,0 0 1,5-1-246,1-2 0,5-2-63,3 2 1,0-3 0,-1 0 74,0-2 1,-2-4 0,-3-2-69,0 0 0,-2-2 0,0-3 104,-1 0 0,-5 0 0,1 0 0,-2 1 98,-1-1 1,-1 0-1,-2 0 1,-4 1 29,-1 2 0,-3 0 0,-2 3 0,0 2-74,1 1 1,-2 1 0,1 0 0,0 0-114,2 0 0,1 1 0,2 2 0,0 3-213,1-1 1,5 4-1,-1-2 1,2 2-310,1 1 1,0 0-1,0-1 1,0 1-607,0 0 1163,4 0 0,6 0 0,5 0 0</inkml:trace>
  <inkml:trace contextRef="#ctx0" brushRef="#br2" timeOffset="124698">10101 3613 9625,'0'6'901,"0"1"-653,0 1 1,0 1 0,1 1 0,1-1-182,1 1 0,4 0 1,-3 0-11,2 0 0,1 0-2687,2 0 2630,-3-4 0,3-2 0,-4-4 0</inkml:trace>
  <inkml:trace contextRef="#ctx0" brushRef="#br2" timeOffset="124850">10061 3532 7722,'10'0'580,"-3"0"1,-1 0-581,2 0 0,5-4 0,3-1 0</inkml:trace>
  <inkml:trace contextRef="#ctx0" brushRef="#br2" timeOffset="125104">10289 3563 8024,'-10'4'0,"0"-1"986,1-1 1,-1 2 0,0 1-683,0 0 0,1 2 1,2 3-1,4 0-261,2 0 0,1 0 1,0 0-1,1 0-261,2-1 0,3 0 0,4-1 0,0-1-164,0 0 0,3-2 0,0-1 1,-1-1-119,-1 1 1,2-1 0,1-3 0,-2 0 23,-1 0 1,-1 0 0,0 0-191,0 0 666,-5 0 0,4 0 0,-4 0 0</inkml:trace>
  <inkml:trace contextRef="#ctx0" brushRef="#br2" timeOffset="125521">10439 3622 11160,'5'5'-21,"-3"3"1,4-5-156,2 0 1,1-2 0,1-1-217,0 0 0,0 0 0,0 0-235,0 0 1,-1-5 475,1-1 1,-1-3 346,-2-1 1,-3 0 19,-4 0 0,-4 5 0,-3 1 246,-2 3 1,-1 1 0,1 0 0,-1 0-27,0 0 0,0 3 0,0 2 0,1 0-162,2 3 1,-1 1 0,2 1-81,1 0 0,0-4 0,5 1-415,0 1 1,0 0 0,1 1-1,3-1-212,2-1 0,3-4 1,1 2-1,0 0-70,0-3 0,0-1 0,1-1 0,1 0 121,1 0 1,0 0 0,-3 0-1,1 0 246,2 0 0,-2 0 0,4 0 1,-2 0 44,0 0 1,4-3 0,-3-2 0,0 1 90,1 0 0,2-4 0,-1 2 0</inkml:trace>
  <inkml:trace contextRef="#ctx0" brushRef="#br2" timeOffset="126641">11421 3514 8207,'-10'18'905,"1"-1"1,2-3 0,0-5-674,0-2 0,1 2 0,-1-3-84,0 3 0,-2 0 1,-1-2-1,0-1-236,0-2 0,0 3 0,0-4 0,0 0 84,1-2 1,-1-1 0,0 0-150,0 0 1,1-1-472,2-3 1,3-1 437,4-5 0,0 0 1,1 1-1,2 1 125,4 2 0,2-1 0,1-3 1,0 0 29,0 0 1,1 0 0,1-1-1,1-1 7,-1-1 1,-1-1-1,-2 2 1,-1-2 191,-2 2 1,-4 1 0,2 1 42,-3 0 1,-6 2-1,-1 1 1,-3 4 282,-1 2 0,0 1 0,0 0 0,0 1-108,0 2 1,0 2 0,2 5 0,0 1-398,1 3 1,5-2 0,-1 4-1,3 2-68,3 1 0,3-3 0,5 0 1,1-2-209,1-2 0,5 1 0,-1-2 0,4-3-481,2-2 1,0 0 0,-3-3-1,0 0 102,0-2 1,0-1-1,-1 0 1,-2 0 665,0 0 0,-1-5 0,4 0 0</inkml:trace>
  <inkml:trace contextRef="#ctx0" brushRef="#br2" timeOffset="127265">11837 3474 12042,'0'10'0,"0"0"80,0 0 0,0 3 0,0 0 1,0-1-303,0-1 0,1-1 0,1 0-222,2 0-495,-1 0 654,-3-4 1,0-3 0,0-6 0,0-4 137,0-2 0,0-1 0,1-1 152,2-2 0,0 2 1,3-2-1,2 2 73,1 1 1,1 1 0,0 1 0,0 3 103,0 0 0,-1 2 0,1 3 0,0 0 139,0 0 0,0 1 0,-1 2 0,-1 4-29,-2 2 1,-2 1 0,1 0 0,-1 0-68,-1-1 1,-2 1 0,0 0-299,2 0 1,-2 0-387,3 0 0,0-3-64,-1-1 1,1-5 310,-4-1 1,0-4 0,1-6-1,1 0 106,1 0 0,2 0 0,-2 0 1,2 0 154,1 1 1,3-1 0,-3 0 0,4 0 88,4 0 0,-3 1 0,2 2 0,-1 4-70,1 2 0,-2 1 1,2 0-1,-2 0 148,-1 0 1,0 6-1,0 1 288,0 2 1,-4 7 0,-2-7 0,-1 2-445,1 0 0,0-1 0,-2 0-1092,2 0 0,2-3-177,-2-1 1,-1-2 0,-2 1 1208,2 0 0,-2-2 0,4-3 0</inkml:trace>
  <inkml:trace contextRef="#ctx0" brushRef="#br2" timeOffset="128242">12424 3524 7603,'3'-7'0,"1"1"0,1 1 0,-1-1 1747,-2-1-919,-1-2 1,-1 2-344,0 1 0,-4 0 1,-3 0-1,-1 2-60,-2 3 1,-1 1 0,-2 0 0,0 0-219,1 0 1,1 1 0,1 3 0,0 2-213,0 3 0,5 1 1,0 0-1,2 0-547,0 0 0,1 1 0,4 1 0,2 0-189,2-3 1,0 1 0,4-4 0,0 2 215,0-1 1,0-2 0,0-3 0,0 2 165,0-2 0,0-1 1,-2-2 450,-1-2 1,1-3-1,-5-4 190,-1 0 1,3 0 0,-2 0 352,-1 0 1,-1 0-1,-1 1 1605,0-1-984,0 0-1024,0 4 0,0 6 0,1 7-311,3 2 0,0 2 0,4 1 0,-1 0-251,0-3 0,2 3 0,0-4 1,-1-1-20,-2 2 1,2-3-1,4-1 1,1 0-169,-1-3 0,-1-1 0,-1-1 1,0 0 254,0 0 1,0 0 0,0-1-1,0-1 168,0-2 0,-1-3 1,-2 0-1,0-2 165,1-1 0,-3 0 1,1 0-1,-1 2 143,1 1 1,-4-2-1,1 2 1,-2-1 701,-1-2 0,0 3 1255,0 0-1833,0 5 1,0-1-1,2 6-389,1 4 0,1 2 0,4 1 0,-3 0-66,0-1 1,3 1 0,-2 0-1,3 0-382,1 0 1,-3-3-1,-1-2 1,2 0-84,1-3 0,-3 2 0,1 0 452,1-2 1,-3-1 0,1-2 95,-2-2 0,0-2 0,-1-3 0,0 2 204,-1-2 0,-1-1 0,0-1 125,3 0 0,-2 0 1,5 1-1,-1-1 20,0 0 1,2 1 0,-1 1 0,2 3 6,1 0 1,-4 2 0,1 3 0,1 0-109,1 0 1,1 1-1,-2 2 1,0 3-95,-1-1 1,-2 8 0,3-4-1,-3 2-124,0 0 0,3-1 0,-3 0 0,1 0-365,-3 0 1,1-3 0,1-2-368,0 0 1,-1-2 31,2-3 0,-3-1 479,4-2 0,-5-3 0,2-4 1,-3 0 136,-1 0 0,0 4 0,0-1 0,1-1 410,2 0 1,-1-2 0,5 1 473,1 2 0,0-1-329,2 5 0,0 0 0,-1 4-45,-2 2 0,2 3 0,-4 4-306,1 0 1,1 0-1,-2-1 1,-1 1-374,1 0 0,2-3 1,-1 0-1,0-1-2008,1 0 0,-4 1-435,4-3 2700,-5-1 0,-2-3 0,-7 0 0,-6-4 0,-2-2 0</inkml:trace>
  <inkml:trace contextRef="#ctx0" brushRef="#br2" timeOffset="128403">12681 3385 8021,'-9'-1'672,"-1"-3"1,3 3-96,0-2 1,5 1-1,0-1 1,4 0-1,5 1-4509,2 1 3932,1 1 0,-1 0 0,1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5:43.459"/>
    </inkml:context>
    <inkml:brush xml:id="br0">
      <inkml:brushProperty name="width" value="0.0428" units="cm"/>
      <inkml:brushProperty name="height" value="0.0428" units="cm"/>
      <inkml:brushProperty name="color" value="#004F8B"/>
    </inkml:brush>
  </inkml:definitions>
  <inkml:trace contextRef="#ctx0" brushRef="#br0">11 31 7936,'0'10'441,"-1"-1"0,-2-1 0,0 1-283,1 2 1,1 2 0,1 2 0,1 4-46,2 3 0,3 5 0,4 0 0,-1 1 73,1 2 0,0-4 1,0 0-1,0-2-137,0-2 0,3-1 1,2-2-1,-1-3-263,0-2 0,0-7 0,-5-1 0,2-2-159,3-2 0,-3 0 1,2-4 129,-2-1 1,-4-2 0,-2-5-1,0 0 107,-3 0 0,-1-1 1,-1-1-1,-1-3 241,-3 0 0,2 3 1,-6-1-1,-1 2 62,-4 1 0,0 0 0,3 0 0,0 1 243,0 2 0,-1 3 0,-1 4 177,-1 0 0,0 0 262,3 0-775,0 4 0,9 1 0,4 1-194,5-2 1,3-3 0,1-1 0,1 0-114,-1 0 0,-1-4 0,0 0 0,2 0 189,0-1 0,0 1 0,-3 2 117,0-2 0,0 1 0,0 4 0,0 2 121,0 4 0,-4 2 0,1 1 0,1 1 5,0 2 0,-1-1 0,0 4 0,-1-2-144,0-2 1,1 2-1,-3 0 1,-1-3-357,1-4 0,-2 2 145,1-2 1,-1-3-525,1 0 0,-2-4 0,3-4 1,-3-2-320,-1-3 1,0-2-1,0-1 999,0-2 0,-5-3 0,0 1 0</inkml:trace>
  <inkml:trace contextRef="#ctx0" brushRef="#br0" timeOffset="139">318 230 7721,'-3'-15'0,"0"2"101,0 2 1,-2 2 0,-1 1-1,0 3 487,-1 0 0,4-1 240,-4 2-1556,5 1 104,-2 3 1,7-1 0,1-1-746,2-2 1369,-4 1 0,7-1 0,-4-2 0</inkml:trace>
  <inkml:trace contextRef="#ctx0" brushRef="#br0" timeOffset="471">339 61 7695,'7'0'505,"-1"0"1,-2 1-1,1 2 1,0 5-112,-3 4 1,3 3-1,1 6 1,0 1-273,1 1 0,0 4 0,1-3 0,0 1-86,-1 3 0,-2-4 0,3-1 0,-3-2-254,0-1 0,-2-1 0,-2-1 0,1-3-466,2-1 0,-1 0-482,-3-4 104,0-5 612,0-1 1,-3-9-1,-1-4 432,2-3 1,1-1 0,1 3 0,0 0 67,0 0 1,0-3-1,0 0 1,0 0 698,0 2 0,-3 1 627,0 1-970,-1-1 1,9 4-1,1 3-360,3 2 1,1 0 0,1-2 0,1 0 5,1 1 1,4 0 0,-3-1-1,2 0-52,1 1 0,2-4 0,1 1 0</inkml:trace>
  <inkml:trace contextRef="#ctx0" brushRef="#br0" timeOffset="1743">1093 249 7633,'-4'10'666,"3"0"0,-3 0 1,3 0-1,1 0-449,0 0 1,0 0 0,0-1 0,1 1-40,3 0 1,-3-3 220,2 0-397,-2-1 1,-1-1 0,0-5-230,0-6 1,0-3 0,0-1 0,1-1-32,3-2 1,-3 1 0,3-3 0,-1 0 155,1 3 0,3-2 0,-1 0 0,0 2 142,1 1 0,0 1 0,3 2 116,0 1 0,-1 3 0,1 4 1,0 0 109,0 0 1,0 1 0,0 2 0,0 5-6,0 4 1,-3 2 0,-2 4 0,1-2-120,-1 2 1,-3 0 0,3-2 0,-2-2-43,0 1 0,1-4 0,-4 2-418,0-2 0,0-4-170,0-1 1,3-5 280,0-1 1,4-4 0,-3-6 0,1-1 72,-1-2 1,4 1-1,-2-4 1,3 2 8,1 2 0,0-3 1,0 2-1,0 1 215,0 1 0,0 4 1,0 2 62,0 1 1,0 0 0,-1 4 0,0 1-96,-2 3 0,1 1 1,-5 5-1,0 1 187,2 2 0,-4-1 0,2 4 0,-2-2-275,-1-2 0,3-1 0,2-1-1046,0 0 1,-1-3 529,2-1 0,0-4 1,2-1 46,-2-4 0,-3-4 0,4 0 499,1-2 0,-1 3 0,1 0 0,-2 1-52,-2-1 1,4 4 0,-2-1-214,3 2 1,1 2 391,0 2 0,0 2 1,0 5 442,0 0 1,0-3-1,0-2 1,0 0-356,0-3 1,0-1 0,1-1-1,1 0-63,1 0 1,0 0 0,-3-1 0,0-1-99,0-1 1,0-5 0,-1 1-1,-2 0-88,0 0 1,-5-2-1,1 2 1,-1-1-60,-2-2 1,0 0 0,-2 0-1,-1 1 80,-3 2 1,-3 0-1,-2 3 1,-1 2 66,-2 1 1,-2 1 0,1 0 0,1 1-30,0 3 0,1-2 1,3 4-1,0 2 75,0 1 0,3-3 0,2 1 1,0 1-271,3 1 0,2-3 0,3 0 0,4-2-13,2-2 0,1 3 183,0-2 0,4 0 0,1-3 0</inkml:trace>
  <inkml:trace contextRef="#ctx0" brushRef="#br0" timeOffset="2259">1975 378 7633,'-1'6'356,"-2"-3"1,1-2 0,-5-1 0,-1-1-60,-1-2 1,-1-3 0,2-4-176,1 0 1,-1 0-1,5 0 17,1 0 0,1 1 1,1-1-1,1 0-85,2 0 0,3 3 0,4 1 0,1-1-15,2 1 1,-2-1 0,3 3 0,-1 2-357,1 1 0,2 1 1,-2 0-1,1 0 255,-1 0 1,3 0-1,-3 0 1,0 0 90,1 0 0,1 0 0,-3 0 0,0 0-26,-2 0 1,-1-3 0,-1-1 0,1 1 19,0-1 0,-3 2 1,-2-5-119,0-1 0,-3 3 0,-5-1 213,-4 2 0,0-3 0,-1 4 0,-3 1-55,0 1 1,0 1 0,1 0 0,0 0 198,0 0 0,0 3 1,1 1-1,1 2 305,2 2 1,4 0 0,-2 2-1,3 0-405,1 0 0,1 1 1,3 1-1,2 1-88,3 0 0,2-2 1,2-3-1,3 0-129,-1-1 1,4-4-1,-3 3 1,2-2-241,-1-2 1,0-1 0,-2-1 0,-1 0-360,0 0 1,3-3 0,-3-1 0,0-2-694,1-2 0,1 3 1347,-3-2 0,5 1 0,-2-4 0</inkml:trace>
  <inkml:trace contextRef="#ctx0" brushRef="#br0" timeOffset="3514">2878 0 8233,'0'10'0,"-1"0"0,-1 0 1648,-2 0 1,1 0 0,3 1-1328,0 2 1,0 3 0,0 7 0,0 1 0,1 1-485,3 3 1,1-4 0,5-1 0,0-3 47,0-4 0,0 2 0,0-5 0,1-1-135,2-1 1,-2-2 0,2-1 0,-2-2-413,-1-2 0,0-1 1,0-3-1,0-1 66,0-2 0,0-3 1,-1-4 155,-3 0 319,3 1 0,-7-1 0,4-1 0,-1-2-24,1 0 0,-4 0 0,2 2 0,0-1 526,-1-1 1,4-1 0,-4 5 1389,-1-1-1182,4 0 1,-2 5 0,3 5-294,-4 6 0,-2 3 0,0 2 0,1 1-155,2 1 0,-1 1 0,-2-2 0,1 2 26,2-2 0,0-1 1,-2-1-1,3 0-760,0 0 0,-2-4 0,4 0 22,1-2 1,1-1 0,0-3 329,1 0 0,-1-1 0,-1-2 1,-3-4-131,0-1 0,1-2 0,-1-1 0,-1-2 294,1 0 0,-1 0 1,-2 2-1,2-1 340,-2-1 1,2-1-1,0 5 121,-2-1 0,0 1 1,0 1 116,1 1 1,1 6-217,-4 1 1,3 5-1,0 6 1,0 1-256,-2 1 0,-1 0 0,1-2 0,1 1-327,1 2 1,5-1 0,-2-3 211,-1 0 0,3-4 1,-4 0-1,2-2-660,1-1 1,-1-2-1,1-2 457,0-3 0,-1 2 1,-1-5-1,1 0 189,-1-2 0,-1-4 0,1-1 0,1 2-26,-1 1 0,-2-2 0,3 0 0,-2 1 105,-1 1 0,1 1 0,0 1 357,2 2 282,-4-2 0,3 9 0,-5 0 1,0 6-82,0 3 0,0 1 1,0 0-1,0 0-301,0 0 1,0-1 0,1 1 0,1 0-309,1 0 0,4 0 1,-3-1-1,1-1-395,-1-2 1,4-4 0,-2 2 68,3-3 1,-2-1 0,-1 0 0,2 0 69,1 0 1,-2-5 0,-1-1-1,2-3 119,1-1 0,-3 0 0,0-1 0,-1-1 127,1-1 1,-4 0-1,1 3 1,0 0 386,0 0 0,-2 0 0,2 0 1964,-2 0-1517,-1 5 1,0 1-396,0 8 1,0 1-1,0 6 1,1 1-272,3 1 1,-2 1-1,3-4 1,0 0-237,-3-1 0,4 0 1,-1-1-1,1-1-141,-3 0 0,2-1 0,2 0-51,2 2 1,-3-3-1,1-2 34,1-2 1,1-1 0,1 0 92,-1 0 1,1-4-1,0-2 1,0-1 86,0 1 1,-3-1-1,-2-3 1,1 0 38,-1 0 1,-2 1 0,0-1 0,-2 0 960,-1 0 1,-1 0-479,-2 0 0,0 4 1,-3 3 286,-2 2 0,4 2 0,-1 2-558,1 4 0,3 3 0,-3 2 0,2 1-177,-1-1 1,2 1-1,-3-1 1,3 1 10,1-1 1,1-1 0,2-1 0,1-1-288,2-3 1,0 2-1,4-5 1,0 1-91,0 0 0,1-3 1,1 3-1,1-3 110,-1-1 0,3 0 0,-2-1 0,-1-2-1887,-1 0 2196,-1 0 0,0 3 0,0 0 0</inkml:trace>
  <inkml:trace contextRef="#ctx0" brushRef="#br0" timeOffset="3734">3285 120 7984,'-10'0'678,"4"-1"0,3-2-678,2-4 0,1-2 0,0-1 0</inkml:trace>
  <inkml:trace contextRef="#ctx0" brushRef="#br0" timeOffset="3901">3038 120 7893,'-15'7'949,"-1"-1"-719,-3-3 1,-1 2 0,2-3 0,1 2 0,4-2-516,2-1 0,1-1 0,0 0 285,0 0 0,0 4 0,0 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24:59.565"/>
    </inkml:context>
    <inkml:brush xml:id="br0">
      <inkml:brushProperty name="width" value="0.04299" units="cm"/>
      <inkml:brushProperty name="height" value="0.04299" units="cm"/>
      <inkml:brushProperty name="color" value="#004F8B"/>
    </inkml:brush>
  </inkml:definitions>
  <inkml:trace contextRef="#ctx0" brushRef="#br0">147 863 7956,'10'6'0,"1"-1"0,0 1 73,-2 1 1,6-5 0,-4 3-1,3-3-76,2-2 0,6 0 1,0 0-1,-2-2 16,-2-3 0,-2 1 1,0-5-122,1 2 0,-7-6 0,-1 2 82,-1-3 0,-3-2 1,-5-1-31,0 1 1,-2 0 0,-3-1 84,-6 1 1,-2 0 0,1 1 0,1 3 52,-2 1 1,4 5 0,-2-3-1,-1 2 50,-3 4 0,-1 1 1,0 4-1,-1 3-9,1 6 0,5 5 0,2 4 0,0 4-104,0 1 0,5-3 0,-1 3 0,3 0-8,2 1 0,0-7 0,2 3 1,3-4-55,6-1 0,4-7 0,1-1 7,0-1 1,1-3 0,-1-5-178,0 0 1,0-5 0,-1-3 0,-2-1 107,-3-3 0,-4 3 1,3-2-1,-2-2 53,-3-1 0,3-3 0,-2 1-72,-1 0 1,3 0 214,-1-1 0,-1 10 52,-5 7 1,0 7-1,0 11 1,0 2-99,0 2 0,2 9 0,2-1 0,3 7 15,2-1 1,-6 4-1,3-2 1,-4 0 5,-2 1 1,0-4 0,0 3 0,0-6 29,0-4 0,-2 0 1,-2-6-1,-3 0-60,-2 1 1,4-10 0,-6 2-1,0-5-21,2-1 1,-6-5 0,4 1-49,-3-3 0,5-9 0,2-4 1,1-5-66,1-6 0,-1 2 0,5-7 1,-3-2 34,-1-2 0,-1-1 1,6-1-1,0 1 58,0-1 0,6 6 1,1 2-1,2-1-13,4 1 0,1 5 0,4 0 1,2 6 3,2 3 0,7 2 0,-2-4 0,4 4-25,1 2 1,1-4-1,-3 4 1,-1-2 10,-1-4 1,-3 4 0,4-2 0,-4 0 1,-1 2 1,-3-5-1,-4 5 1,-1-2-23,0 0 1,0 0 0,-1-5 15,-4 0 1,-2-1 0,-6 1 68,3 0 1,-2 1-1,-8 3 1,-3 3 59,-2 1 1,-2 3-1,-6 5-12,1 0 0,0 2 1,0 1-1,1 5 24,4 1 0,-1 2 1,4 5 116,-1 0 0,6 2 0,-3 2 0,6 2-190,6-2 0,1 3 1,6-1-1,-2-2-13,1-2 1,3-4 0,1-1-1,2-4-112,4-2 1,-4-1 0,4-6 0,-4 0-96,-2 0 0,0 0 1,0-2-1,1-2 61,-1-1 0,-5-8 0,0 2 1,1-1 45,3 1 0,-4-5 1,0 1-1,-1-5 17,-1 0 1,1 0 0,-7 1-1,4-3 27,2 2 1,-5 0 0,1 0 206,-3-2 0,0 8-49,4 9 0,-5 5 0,7 5 11,-1 6 0,-5 3 0,3 3 0,-3 1-28,-2 3 0,2-3 1,1 6-1,3-2-40,-3-1 1,1 1 0,0-6-100,1 1 1,0-6-204,-5-1 154,8-6 0,-5 1-85,8-10 0,-7 1 139,1-6 0,2-1 1,1-6-1,-1 1-179,0 0 0,6-2 124,-2-4 1,-2 9 0,0-3 0,0 2 64,0-1 0,-4 4 0,6 2 0,2 2 103,1 3 1,-3 4-1,-2 6 1,-2 6 62,-3 8 0,3-2 1,-1 6-1,-1-2 284,2-1-348,-5 1-73,13-6 0,-12 1 1,8-3-1,2-1 1,1-4-77,2-2 1,-5 4 0,0-6 0,2-1 0,1-2 83,3-2-99,-1-7 98,-7 5-605,5-13 262,-5 6 103,8-7-43,-1 0 168,-7-1 20,6 1-49,-14 0 180,14 0 25,-13-8-184,5 6 205,-7-6-1,0 8-161,0 0-21,0 7 52,0-6-30,0 6 89,0 0-76,0 2 521,0 0-237,-7 5-88,5-5 258,-13 7-168,14 0 0,-14 0-137,13 7 182,-5-5-180,0 12-20,5-5-169,-5 15 177,7-6 20,0 13 12,0-13-25,0 13 31,0-13-19,0 5-6,7-7-335,2 1 172,0-1-62,6 0-201,-6-7 158,7-1 0,0-1 136,0-5-274,8 5 128,-6-7-10,6 0-39,-8-7 0,0 5 139,-7-13 6,6 13 43,-6-12 0,7 5-108,0-7 55,-7-1 108,6 1-131,-13 0 30,12 0 197,-12-8 30,5 6-104,-7-6 0,2 10 1,2 1-1,1 2 251,-1-1 0,5 5-229,1 1 0,0 10 1,-1 3-1,0 2 156,0 4 0,-4 1 1,4 2-1,0 1-145,0-1 1,-3-2-1,3-1 1,0-2-31,0 2-433,-6 1 249,5-5 0,-1 6-560,4-4 366,-4-4 125,0 7-1,-7-12-330,7 5 201,-5-7 46,5 0-257,1 0 191,-6 0 18,5 0 338,0 0 0,-5 0 0,12 0 0,-12-7 0,13 3 0,-5-5 0,5 2 0,1-6 0,0 4 0</inkml:trace>
  <inkml:trace contextRef="#ctx0" brushRef="#br0" timeOffset="647">2375 735 7715,'17'-7'65,"-1"-4"1,-5 2 247,0-2 0,-8 0 0,3-5 65,-5 0 0,-2 7 0,-5 3-197,-5 4 0,-5 2 0,-4 2 0,-2 4-24,3 5 0,0 8 1,3 3-1,2 0-5,3 1 28,-4 3 24,6-1-73,0-1 45,2-1-7,7-5-119,0 6-653,0-8 362,0-7 156,0 5-134,0-4 0,2-1 27,3-4 1,4-3 0,8-2-158,-1 0 1,-2-2 0,-1-3-1,-2-6-474,2-4 692,-6-1-173,7 0 138,-12-1 0,11 1 529,-8 0-290,1 0 1,-1-1 0,0-1 0,-1-2-1,-2-1 265,-2 1 1,5 2 24,1 1 0,1 8-212,-2 4 1,-1 5 0,5 5 50,-2 6 1,1 4-1,-5 1 1,3 0-116,-3 0 0,6 3 0,0 0 0,2 3-101,0-2 0,0-4 0,5-3-118,0-2 1,1-2 0,-1 2-1,0-6-80,1-3 1,-1-2 0,0 0 0,-1-2-434,-5-3 575,5-4 0,-6-4-86,7-3 1,-1 3-17,-4-9 0,3 2 26,-3-1 0,3 1 51,3-7-67,-8 0 68,5 1-46,-12-4 17,12 4 40,-12-6 163,5-1-14,-7 8-137,0-6 0,0 6-67,0-8 59,-7 8 186,5-6 0,-10 13 505,6-4-328,-6 4 0,3 9-55,-8 4 1,1 3-1,2 4 1,1 3 0,4 8 625,2 7-783,-6 5 133,11 8-93,-5 6 1,7 1 74,0 4 0,0 3-221,0-4 1,2-3 0,3-2 0,6-4 0,3-3-680,3-4 639,-1-3 0,0-5-29,1-2 1,-1 3 0,0-11 0,0 2-1698,1-1 1328,-1-6 1,0 3-626,1-7 1097,-1 0 0,0-7 0,0-2 0</inkml:trace>
  <inkml:trace contextRef="#ctx0" brushRef="#br0" timeOffset="1001">3776 523 8080,'-17'0'261,"-1"6"0,-2-1 1,-1 1-1,1-1-506,2 1 0,1 4 1,1-2-1,2 1 331,3 3 0,-2-3 0,6 1 0,0-1-150,-1 0 0,3-4-52,5 6 1,7 0 0,4 5 38,3 0 1,3 1-1,-1-1 1,-2 0-3,-3 0 0,2 1 0,-6-1 0,0 0 273,1 1 1,-3-7 0,-5 1-1,-2 2-14,-3 1 1,-2-3-1,-6-2 1,2 0-127,-2 0 0,-1-5 0,-2 1-316,-1-3 0,1-2 0,0-2-394,0-3 1,5-4 655,0-7 0,7-8 0,-3-1 0</inkml:trace>
  <inkml:trace contextRef="#ctx0" brushRef="#br0" timeOffset="2043">3791 360 7939,'5'11'268,"1"-1"1,-1 1 0,-5 6-1,0 1 1,0 3-882,0 6 924,0 4-1,0 2-209,0-1-1,7 8 33,-5-5 1,5-1-1,-5-7 1,2 0-22,1-2 1,2-1-1,-3-8 1,2 1 204,-3-1-281,6-7-251,-7-2 0,7-5-356,-4 3 1,-1-3 0,5 2 242,-2-8 0,1-3 1,-5-6-1,4 2 141,3-1 1,-5-3 0,6-3 110,1-4 1,1-1-1,0-4 1,-4 5 126,-2 4 1,6 4 0,-4 1 0,2 4 251,-1 2 1,-4 1 0,5 6-38,1 0 1,-4 2-1,-1 3 1,-2 6-106,1 4 0,1 1 0,-3 2 1,1 2 71,-1 2 1,3-1 0,-2-4 0,1-3-282,1-3 1,-3 2 0,5-6 0,0 0-234,0 0 1,-4-1 0,6-6-33,2 0 1,-4-2 0,2-3 26,1-6 0,1-4 0,-2-1 0,-4 0 24,0-1 0,-3 1 0,5 0 0,-2 0 287,-3-1 1,3 1 0,-2 0 0,1 1 679,1 4-364,-5-3 1,11 14 0,-8 0-1,-1 9 1,-1 5-109,3 3 1,-5 4 0,5 1 0,-2-2-65,1-2 0,-1-2 1,5 1-1,0-1-177,0 0 0,0-5 0,3-2 0,-1-2-218,2-3 1,1 3 0,3-1 36,-1-3 1,-2-3 0,-1-3 90,-2-3 1,-6-6 116,6 1-66,-7 4 39,3-8 1,-7 6 0,0-7 0,0-2-1,-2 0 104,-3 1-125,3-3-5,-12 11 133,5-7 1,-8 5 0,1 2-1,-2 0 1,-2 2 45,-2 0-90,1 1-34,-3 6 359,6 0-145,-6 0 30,15 0-330,-5 0 155,12 0-15,-12 7 42,12-5-580,-5 5 333,7-7 0,7 6 0,4-1 0,3-1 56,2-2 0,6-2 0,0 0 0,0 0-67,1 0 39,-5 0 42,13 0 51,-13 0 0,7 0 0,-5 0 0,2 0 0,-2 0 106,-2 0 0,4 0 1,-1 2 329,-1 3-266,-9-3 26,4 12-158,-6-5 0,0 8 12,-4-1 0,2 0 1,-1 0-45,-3 1-276,-1-1 322,-9 0-11,5-7-243,-5-1-1,7-8 1,0-2 93,0-4 1,0 3 0,0-8 0,2 0-24,3 2 0,-1-6 0,7 5 0,1-5 59,3-1 0,1 0 0,0-1 0,1 1 111,-1 0 1,0 5-1,0 2 1,1 2 77,-1 3 1,0 2 0,1 2-73,-1 0-50,-7 7-4,-2 2 470,-7 8-166,0-1-11,0 0-233,0 8 3,0-6 1,0 5 0,2-6 0,2-1-382,1 0 0,2-1 0,-3-3-417,1-1-247,8-7 454,-4 3 183,0-7 364,5 0 0,-4 0 0,6 0 0</inkml:trace>
  <inkml:trace contextRef="#ctx0" brushRef="#br0" timeOffset="2548">5371 572 7721,'-16'9'0,"0"-1"1189,-1-1-602,-6-5-342,5 5 713,-13 0-412,13-5-206,-6 12 33,8-5-272,0 8 66,0-1-183,-1 0 1,8 1-265,4-1 256,-4 7 0,7-10-450,-4 3 1,5-3-650,1 3 635,7-7 227,-5-1 45,12-8 26,-5 0 0,8-2-81,-1-4-84,0 5 0,-5-14 136,0 4 0,0 2 0,3-2 0,-1-1 224,-2-3 0,-2-1 0,3 0 0,-1-1 129,2 1 1,-4 0 0,0-1 0,0 3 213,0 3 0,-4-2 1,6 8-67,2 1 1,-4 3-1,2 2-221,2 5 0,-4 3 0,0 9 0,0 4-54,0 5 0,-6-2 0,5 2 39,-1 2 0,-5 2 0,3 2 0,-1-1 0,-1 1 213,3-1-209,-1 1 63,-5-1 0,-5 1 0,-3 0 0,-1-1 0,-3 1 47,-3-1 0,-3-1 0,-2-2 0,-3-4 0,-3-1-3,-2-4 1,2-2 0,-1-4 0,-2-1-83,-2-2 0,4-6 0,-2 4 1,-3-2-231,-4-3 1,-2-2 0,3-2 0,-1 0-1097,-2 0 870,-7 0 193,3-7 1,-1-2-1262,-1-8 728,8 1 284,-4-7 0,13 3 437,0-8 0,0 1 0,-6-5 0,1-1 0</inkml:trace>
  <inkml:trace contextRef="#ctx0" brushRef="#br0" timeOffset="2794">3709 491 9842,'-9'0'-217,"2"0"1,22 0 0,6 0-261,8 0 1,4-6 0,1 1-1,4 1 365,6 3 1,-3 1-1,3 0 1,1-2 111,2-4 0,2-3 0,0-7 0</inkml:trace>
  <inkml:trace contextRef="#ctx0" brushRef="#br0" timeOffset="4706">5989 620 7587,'-7'9'-253,"5"6"1,-4-3 0,5 8 0,2 7 389,5 4 1,3 9 0,7 3-1,-1 4-25,-4 2 1,3 4-1,-5-3 1,2-3-99,0 0 1,-8-7 0,3-2 0,-4-5-185,-2-6 1,0-4-1,0-6 1,-2-3-58,-4-3 1,3-4 226,-8-7 0,0 0 0,-5 0 0</inkml:trace>
  <inkml:trace contextRef="#ctx0" brushRef="#br0" timeOffset="5343">6022 848 7664,'0'-16'0,"0"0"133,0-1 1,0-1-174,0-4 0,6-1 0,1-4 0,2 5 20,4 4 0,7 4 0,3 1 1,1 4 56,-1 2 1,4 1 0,-3 6 0,-1 0 71,1 0 0,-2 7 0,-6 4 0,0 6-26,1 4 1,-8-1 0,-2 5-1,-2 1-9,1-1 0,-3-5 1,-8 2-1,-6-4 12,-3-2 1,-3-1 0,1-5 0,0-2-91,-1-1 1,-4-5-1,-1 3 1,2-3-26,2-2 1,-2-2 0,2-1 0,4-5-400,-1-1 1,6-2 0,0-5 163,2 0 1,1-6 0,8 0 0,4 3 109,4 0 0,3 3 0,0 0 0,-2 0 154,1-1 0,3 8 0,-1 2 0,-1 2 0,-2-1 0,0 1-52,5 5 0,-5 2 214,0 3 1,-6 2 0,4 6 71,-2-2 1,1 0-1,-5 5 1,3 0-67,-3 0 1,4 1-1,1-1 1,1 0 35,3 1 0,-3-7 0,2 1-158,2 2 0,1-6 0,3-1-56,-1-5 1,0-2-1,1-3 1,-3-3-23,-3-2 0,2-2 0,-8-5 0,0-1-12,3 1 0,-7 0 0,5-1 106,-4 1 0,-2 0 1,-2 0-1,-4-1-19,-4 1 1,-5 5-1,-1 2 1,0 2 153,-1 3 0,1 2 0,0 2 0,-1 0-131,1 0 0,2 8 0,1 3 0,4 3-344,2 2 1,-4 1-1,5-1-189,3 0 0,1 0-1,2 1 1,2-8 0,3-2 467,6 0 0,-2-5 0,2 3 0,0-10 0,5-4 0</inkml:trace>
  <inkml:trace contextRef="#ctx0" brushRef="#br0" timeOffset="5884">6608 605 8207,'9'16'72,"-4"0"1,-3 1-1,0-1 1,1 0 41,3 1 1,1 4 0,-3 1-1,3-4-80,2-5 0,-4-1 0,4-4-269,-1 1 123,4-6 1,-5 3 0,6-12 57,-2-5 0,-7 2 0,1-1 0,-1-3 36,1-2 0,-3-1 1,5-2-1,-1-2 81,-1-2 0,0 1 1,-5 4-1,2 1 142,4 0 1,-3 7-159,8 3 0,-5 5 1,3 2-1,-2 5 46,-4 5 0,5-2 0,-1 2 1,0 1-8,0 3 1,1 1-1,-5 0 1,3 1-45,-3-1 1,5-5 0,-3 0-282,-1 1 129,5-5 0,-6 1 42,8-8 1,-7-2 0,1-4-16,-3-4 1,3-5-1,3-1 44,1 0 1,-4-1 0,6 3 0,0 1 5,-2 2 0,5 6 0,-3-4 0,4 2 0,1 1 0,0 6 191,1 0 0,-3 2 0,-1 2 0,-4 3 68,-2 2 1,0 2-1,-3 5 1,1 0-232,-1 1 1,3-1 0,-2 0 30,-1 0 1,0-5-1802,1 0 674,-3 0 0,5-4 1101,-7-7 0,0-7 0,0-9 0</inkml:trace>
  <inkml:trace contextRef="#ctx0" brushRef="#br0" timeOffset="6289">7210 277 7807,'9'7'696,"0"4"0,-5 13-741,1 8 1,8 3 0,-4 8 0,2 2 0,0 1 114,1-3 1,-3 2 0,0-7 0,0-3 34,0-6 0,-5 0 0,3-8-174,1-1 0,1-4-77,7-5 0,0-3 1,0-8-70,1 0 1,1-8-1,2-3 110,1-3 0,3 1 1,-4 1-1,2-3 1,-1 3 82,3-3 1,-6 8 0,5 1-1,-1 5 412,0 1 0,0 0 0,-6 0 0,-2 1-121,-3 5 0,2 3 0,-8 7-423,-1 0 1,-2 1 132,-2-1 0,-8-2 0,-2-3 0,-5-5-319,-1-4 1,0-2 0,-1 0 0,1 0-44,0 0 1,-1 0 0,1 0 0,0 1 72,0 5 1,5-4-1,0 3 310,-2-3 0,-1-9 0,-3-2 0</inkml:trace>
  <inkml:trace contextRef="#ctx0" brushRef="#br0" timeOffset="6489">7259 539 8359,'16'0'61,"0"0"1,3-2 0,0-2 0,5-3-317,1-2 0,-3 5 0,5-3 0,0 2 37,-1-1 1,-3 1 0,-8 3 0,-3-2-273,-1-1 0,-5-2 490,4 1 0,-6-3 0,3-7 0</inkml:trace>
  <inkml:trace contextRef="#ctx0" brushRef="#br0" timeOffset="6672">6754 392 7664,'-23'0'204,"10"6"1,-3-1 1377,1-1-3727,8-2 2145,0-2 0,14 0 0,2 0 0</inkml:trace>
  <inkml:trace contextRef="#ctx0" brushRef="#br0" timeOffset="7280">8220 506 7689,'0'11'114,"0"0"144,0 2 1,0-4 0,1 1 0,3 3 0,3 2 26,2 1 1,2-2 0,5-3-1,2-5-197,4-5 1,-4 5 0,4-1-1,-4-1-128,-2-2 0,1-2 0,-1 0 1,0-2-112,0-3 1,-5 1-1,-2-7 49,-1-2 0,2-1 0,-4-2 0,-2-1 67,-3 1 0,-8 0 0,-4-1 0,-3 1 140,-3 0 1,1 1-1,-2 3 1,-2 3 34,-1 2 1,-7 1 0,5 6 0,-1 0-58,1 0 1,-4 2 0,5 2-1,2 3-252,2 2 0,7-4 0,2 6-579,2 2 0,1-4 1,6 2-490,0 1 1237,15 3 0,-4 1 0,12 0 0</inkml:trace>
  <inkml:trace contextRef="#ctx0" brushRef="#br0" timeOffset="7589">8693 603 7684,'0'16'110,"0"-5"140,0 0 1,-2-7-35,-4 1 1,5-5 0,-7-4-86,1-1 0,4-6 1,-6 4-1,-1 0-33,1-1 1,6-4-1,-4 1 1,1-4 155,1-1 0,-1 0 0,6-2 1,0-2-107,0-2 0,0 0 0,0 6 0,2 0-308,4 0 0,3-1 0,7 3-89,0 3 1,0-2-1,3 8 1,0 1-279,3 2 1,0 2 0,-6 0-145,0 0 1,1 8-1,-1 1 671,0 0 0,1 12 0,-1-2 0</inkml:trace>
  <inkml:trace contextRef="#ctx0" brushRef="#br0" timeOffset="8148">9344 424 7656,'0'16'0,"0"0"26,0 1 0,0-1 91,0 0 1,-2 6 0,-1 0 0,-3-2 0,3-2 0,1-2-36,2 0 1,-6 0 0,-1-1-101,-2-4 0,4-4-68,-6-7 0,5-5 1,-3-3-1,2-1 20,3-3 0,3 3 0,1-2 0,0-2 33,0-1 0,5-3 0,2 1 0,2 0 87,4-1 1,3 1 0,4 0 0,2 0 86,-2-1 0,-2 7 0,0 0 1,2 3 62,2 4 0,-1 1 0,-4 4 0,-1 1-15,0 3 0,0 8 0,1 1 0,-3 4-45,-3 1 1,-2 4 0,-5-2 0,1-2 1,-1-2 1,-2-2 0,-2 0-133,0 0 0,-2-1-351,-4-4 0,3-4-22,-8-7 0,7-2 1,-1-3-151,3-6 1,2-5 422,0-6 1,0 4-1,2-4 1,1 4 60,3 2 0,6 1 1,-1 3-1,4 3 77,1 1 0,6 3 0,-1 5 0,-1 0 234,-2 0 0,-1 2 0,-1 3-116,0 6 1,-1 3-1,-4 3 1,-4-1-1,-2 2-141,1 4 0,-1-4 0,-5 4-808,0-4 0,0-7-666,0-1 1445,0-6 0,-7 3 0,-2-7 0</inkml:trace>
  <inkml:trace contextRef="#ctx0" brushRef="#br0" timeOffset="8556">9897 539 7799,'9'16'-273,"-2"0"0,-9-1 0,-2-3 608,-1-1 232,0-7-181,5 3-244,0-7 1,1 0-1,5 0 0,3 2 0,7 2-95,0 1 0,1 0 0,-1-5-2,0 0 1,-5 0 0,0 0 0,2 0 0,1-1-22,2-5 0,-5 4 1,-2-5-1,0 2-134,0-1 0,-3-6 1,3 1-1,-2-4 106,-3-1 0,-2 0 0,-2-1 1,0 1 121,0 0 1,0 0-1,0-1 1,-2 1-40,-4 0 0,-3 5 0,-7 2 0,0 2 118,-1 3 0,1 2 0,-2 2 0,-2 2-145,-2 3 0,1 5 0,4 6 0,1 0-314,0 0 0,1 1 0,3-3-966,1-3 1,7 3 1227,-1-3 0,17 4 0,7 1 0</inkml:trace>
  <inkml:trace contextRef="#ctx0" brushRef="#br0" timeOffset="9659">10191 473 7984,'0'16'1689,"0"-5"-1751,0 0 0,0-1 1,0 7 297,0-1 1,0-5-434,0 0 0,-2-8-104,-4 3 1,5-12 0,-5-4 224,4-5 0,2-1 1,0-1-1,0 1 15,0 0 1,0 0 0,2-1 0,2 1 91,1 0 1,8 0 0,-2-1-1,3 3 54,3 3 1,-1-2 0,0 8 0,0 1 122,1 2 1,-1 4 0,0 4 0,-1 6 53,-4 8 0,1 4 0,-5 5 0,1-2-91,-1 2 1,-2 0 0,-5-2-1,2-5 49,4-4 1,-5-2 0,5 0-314,-4 0 1,-4-6-172,-4-5 1,5-5-1,-5-5 6,4-6 1,2 2 0,0-2-1,0-4 83,0-5 1,2 2 0,2-5 0,3 1 145,2 0 1,2 1-1,3 3 1,-1-1 4,-2 3 1,0-4 0,5 11-1,0-2 64,1 1 0,-1 6 1,0-2-1,0 6 27,1 6 1,-3 3 0,-1 7 0,-4 2 57,-2 4 1,0-4 0,-3 6 0,1-3 62,-1 1 0,-2 0 0,-2-6 1,0 0-166,0 1 0,0-1-1005,0 0 727,0-7 0,2-2 0,3-8 53,6-5 0,2 3 1,1-8-1,1 0 58,3 2 1,2-6 0,-4 5 0,0-5 157,0-1 0,6-1 0,0 1 0,-2 0 142,-2 0 1,-4-1 0,-3 1 0,-4 0 96,1 0 0,-7 5 157,5 0 1,-12 7-1,-4-1-148,-5 3 1,-1 7 0,0 3-1,1 1-277,4 3 0,-1 3 0,6 1 0,2 0 29,3 1 1,1 4 0,0 1 0,0-2-234,0-2 0,0-2 1,1 1-1,5-3-97,5-3 0,-2 2 0,2-8 0,1-1-20,3-3 0,1-1 0,0-1 0,-1-5 129,-4-5 0,3-3 1,-5-2-1,2-1 166,0 1 0,-6 0 0,4-1 0,0 1 331,0 0 0,-5 0 0,3-1 26,1 1 0,1 0 1,7 1 165,0 4 0,0 4-249,1 7 0,-6 6 1,-2 3-1,-2 3-87,-4 6 0,-1 4 0,-2-2 0,2 2-121,4-2 1,-5-2 0,5-2 0,-4 0-40,-2 1 1,0-7-383,0 1 159,0-7 0,0 1 17,0-10 0,0-4 0,0-7 64,0-1 1,7 1-1,4 0 1,3-1 97,2 1 0,-5 0 0,0 0 0,2-1 93,1 1 0,3 7 0,-1 4 20,0 3 0,0 4 0,-1 3 1,-2 6 189,-3 3 1,-6 3-1,3 1 1,-1 2-78,-1 1 0,2 1 1,-3-6-636,1 1 1,3-7 0,-3 0-1341,6-3 1807,-4-2 0,8-12 0,-6-2 0</inkml:trace>
  <inkml:trace contextRef="#ctx0" brushRef="#br0" timeOffset="10082">11510 0 9567,'0'22'0,"0"2"0,0-1 183,0 1 1,0 5 0,0 0 0,0 5 40,0 4 0,0-2 1,0-7-1,0-2-90,0 2 0,5-5 0,0-3 0,-1-2-403,-2-3 0,0-2 0,1-1 14,3-2 0,5-6 0,-4 4 199,2-2 1,2-1-1,5-6 1,-2-2 21,-3-3 0,9 1 1,-2-5-1,4 0 90,1 0 0,6 0 0,-3-4 0,1 4 43,0 2 0,-2 2 0,4 5 0,-3 0 125,-3 0 0,-1 0 0,-6 1 0,0 3-13,1 1 0,-8 13 1,-4-1-1,-3 1-64,-2 0 1,-2-2 0,-1 0 0,-5 1-272,-1-1 1,-2-1 0,-7-3-1,-2-3-384,-1-2 0,-1-1 0,6-6-329,-1 0 0,1 0 98,0 0 0,5 0 0,2-2 101,2-3 638,1-4 0,6-8 0,0 1 0</inkml:trace>
  <inkml:trace contextRef="#ctx0" brushRef="#br0" timeOffset="10253">11444 295 8125,'-9'-8'2198,"2"-1"-1944,7-7 1,2 7-1,2 2 1,5 1-321,5 1 0,-1-1 1,10 6-1,-1 0-188,0 0 1,7-1 0,-4-3 0,0-1 33,-3 1 0,1 2 220,-1 2 0,0-7 0,-6-2 0</inkml:trace>
  <inkml:trace contextRef="#ctx0" brushRef="#br0" timeOffset="11187">82 1776 7745,'-8'-9'-298,"6"-5"-95,-12 12 201,5-13-1,0 6 1,-6 0 0,14-5 0,-7 5 313,1-7-109,5-1-59,-5 1 0,7 0 0,0-1 1,0 1 46,0 0 57,0 0 11,0-1 1,0 6 181,0 1 1,0 4 269,0-5-504,7 15 1,-5 0 167,4 17 0,1 12 1,0 10-1,0 4 607,1 2-688,-3 7-1007,2-5 1115,-5 5-262,12-14 0,-4 3 121,6-7 58,-7-8-310,5 1 56,-5-13 1,8 6 0,-1-10-204,0-3 1,0 2 268,1-8-243,-1 1 1,-1-8 0,-5-4-96,-4-4 0,-4-5 0,-2-1 1391,0 0-993,0-1 22,0 1-22,0 0 0,-8-1 0,-1 1 0</inkml:trace>
  <inkml:trace contextRef="#ctx0" brushRef="#br0" timeOffset="12205">65 1906 7823,'-16'0'767,"1"-1"-766,5-5-70,2 4 380,8-12-111,0 12-1,0-5-432,8 0 239,1 5 1,7-7-1,2 5-192,4-1 92,-4-8 80,13 4 1,-12-2-211,9 0 155,-1 8 0,-2-5-125,-3 8 52,-4-7 143,-2 5 4,8-5 28,-13 7-40,17 0-65,-24 7 52,18 2 299,-13 8-139,7-1 17,0 8 42,1 1 23,-1 0-193,0 6 62,1-6 48,-1 1-47,0 4-33,-7-12-140,6 6 146,-14-8 30,14 1-26,-13-8-12,5 5 0,-5-12-32,3 3-55,-3-3 1,5-4-1,-7-3-26,0-6 0,0-3 1,0-3-1,0-1-5,0-4 1,0 4-1,0-3 1,0 3 30,0 1 1,2 1-1,2 0 1,3 1-63,2 4 0,2-1 0,5 6 171,0 3 0,-1 3 1,-2 3-1,-3 5 231,3 1-175,-6 1-52,8 7 0,-12-1-22,8 0-33,-7 1-101,10-1 0,-6 0 98,2 0 1,5-1-1,-4-2-158,3-3 56,2-6 0,1 9 1,-1-8-1,0-1-104,1-2 1,-1-2-1,0-2 30,0-4 51,1 5 61,-1-14-53,0 6 46,1 0 78,-1-6 0,-2 6 0,-1-7-7,-2 0-42,-8 7 0,10-6 0,-6 4 0,1-3 96,-1-2 1,-2-1 0,-5 1 242,0 0-156,0 0 53,0-1 0,-7 8 1,-4 4-78,-3 3 1,-3 2 0,1 2-1,0 3 1,0 6 572,-1 4-498,8 1-332,-5 0 92,12 0 1,-5 6 31,7 0 1,0 0 0,0-6-336,0 0 1,2-5 124,3 0 0,4-8 1,7 3 70,1-4 0,-7-8 0,1-1 1,0-2 17,-2-4 1,4 4 0,-6 0 0,2 0 85,4 0 1,-4 6 0,0-5 259,-2 1-278,6 5 328,-11-5 1,7 7-59,-4 0-233,4 7 106,0-5-76,-2 13 1,-1-12-1,1 6-27,2-2 1,-3 1 0,4-5 0,3 3-196,2-3 1,-5-1 0,1-2 17,2 0 1,1-5-1,1-3-131,-4-1 156,3-1 91,-5-7-535,0 1 243,-1 0 93,-8-1-31,0 1 355,0-7-117,0 5 0,0-13 1,0 4-1,0-4 71,0-2 0,0 1 0,0-1 1,0 2 152,0 4 1,-6-7 0,-1 7 0,0 2 63,-1-1 0,1 14 1,4-5 46,-3 3 1,-1 8 0,3 6-51,-1 9 1,-1 13 0,6 5 0,2 6-144,4 5 1,-3 3-1,8 10 172,2 3-178,-6-3 1,7 5 0,-3-7 0,2-2-43,-2-4 45,3-3-176,-5-7 1,2-3-506,0-2 450,-7-5-874,10-14 439,-12 6 0,7-14 101,-4 5 0,-3-12 0,4-4 483,-5-5 0,-8-8 0,-2-3 0</inkml:trace>
  <inkml:trace contextRef="#ctx0" brushRef="#br0" timeOffset="12368">1301 1760 7819,'-11'0'243,"0"0"0,9 0-58,2 0 1,2-6 0,9 1 0,1 1-391,3 3 1,3 1-1,2 0 1,2 0-141,-2 0 0,-2 0 0,0 0-641,3 0 676,-10 0 310,18 0 0,-18 0 0,13 0 0</inkml:trace>
  <inkml:trace contextRef="#ctx0" brushRef="#br0" timeOffset="12975">2310 1841 9424,'-16'0'151,"0"0"-268,-1 0 19,1 0 768,0 0-307,-1 0-153,-6 8-382,5-7 227,-6 21 15,8-11-29,-7 12 198,4-6-17,-4-1-160,14 8 1,-6-6-209,14 5 0,-12-7-170,8 1 0,1-1 0,9-2-338,6-3 503,-4-3-232,8-8 126,-6-8-23,7-1 98,0-7-145,1 7 133,-1-6 44,0 6-113,1-7 271,-1-7 65,-7 5-44,5-6 0,-6 8 1,4-1 150,-1 1 0,-5 7 74,4 4 1,-4 5 0,3 5 0,0 6 519,0 3-491,2 3-192,-2-1 0,5 0 76,-3 1 0,4-3 0,1-1-1192,0-2 470,1-8 278,6 4 163,-5 1-60,13-7 0,-11 5-111,7-12 202,0 5-31,6-14 0,-6 12-88,0-8 289,0 7-22,-2-10-162,6 12 61,-13-13 0,6 6 169,-8-7-166,0 0 139,1-1 0,-8 8-115,5-5 1,-12 5 0,3-7 0,-5-1 0,-5 1 266,-6 0 1,-5 7 0,-4 3-1,-4 4 669,-1 2-628,5 0 1,-3 0-116,-1 8 0,6-5 341,-4 8-372,4 7-19,2 0 0,1 6-37,5-8 127,-5 0-62,13 8-225,-5-6 0,9 6 1,3-10-1,4-1-481,0-2 0,11-8 0,-3 3 1,1-5-637,0-1 900,-2 0-577,0 0 406,8-7 13,-6 5 80,5-12 358,-13 12 0,4-12 0,2-3 0,10-8 0</inkml:trace>
  <inkml:trace contextRef="#ctx0" brushRef="#br0" timeOffset="13201">2815 1402 7709,'-7'-9'1263,"5"1"-532,-5 8-267,7 0-133,0 8-786,0 8 301,0 2 205,0 20 0,5-9 0,2 14 0,2 3 87,4 1 0,-4 2 0,0-2 0,0-2-87,0-2 1,-3-7 0,3 1-1,0-8-647,0-8 1,0-3 0,3-1-273,-1-1 1,-5-7 39,5-4 406,-8-3 422,4-2 0,-7 0 0,8-7 0,1-2 0</inkml:trace>
  <inkml:trace contextRef="#ctx0" brushRef="#br0" timeOffset="14260">3044 1775 9311,'5'11'539,"1"0"-292,-1 0-99,2 5-137,-5 0 58,5 8-1,1-6 130,1 5-287,0-6 0,5 1 0,-3 0 0,2 0-51,-2-4 1,3-3-57,-3 0 0,-2 2 64,2-8 1,-6-5 0,4-7 0,-1-2 2,-5-4 0,-1 4 0,-2-2 0,0-3 35,0-6 1,0 2 0,0-4-1,0 2 65,0-1 1,0 1 0,0-6 0,0 3 138,0 3 0,5 2 0,3 2 0,1 1-60,3 4 0,-1-1 0,4 6 0,3 3-38,0 1 1,0 2-1,0 0 1,2 2 66,2 3 1,-1-1 0,-4 5 0,-1 0 137,0 0-181,0-6-127,1 5 118,-1-8 0,-2 1 25,-3 5-127,4-4 136,-13 5-76,5-7 0,-2-2 1,-1-2 88,-6-1 0,0 0 0,-9 5 36,-1 0 1,-3 0 197,-1 0 1,0 7-79,-1 4 1,7-2-126,-1 2 0,0 1 57,-5 10 0,1-4-163,4 4 1,-1-4 0,6-2 0,3 0 0,1 1-1,2-1-188,0 0 0,0-5 0,2-2-54,3-2 1,4-1-1,7-6 76,1 0 1,3-2 0,-2-2-1,-4-3-115,1-2 0,-6-2 0,1-5 0,1 0 102,-2-1 1,0 1-1,-5 0 1,1 0 379,-1-1 0,-2-4 613,-2-1-546,0 0-115,0 13-1,0 2 101,0 7 165,0 0 1,0 7-49,0 4-148,0 3-70,0 3 1,0-1 80,0 0-212,0 1 1,5 1 45,1 3 1,5-2-1,-4 2 1,0-3-104,0-1 1,4-7-1,-4-1 1,2 1-176,4-1 0,-4-6 1,2 3-117,2-5 1,1-1 0,2-1-334,1-5 415,-8-3 80,5-7 88,-12 0-139,5-1 261,0 1 0,-5 0 1,11-6-87,-8 0 0,3 1 0,-5 4 0,3 1 132,-3 0 1,5-1-1,-1 3 1,0 1 420,0 2 1,6 8-111,-2-3 1,-2 6 0,0 6 32,-2 5 1,4-2-64,-6 2-189,8 7-108,-11 0 1,7 7 0,-5-5 0,1 2 126,-1-2 31,-3 5-402,7-7 140,-7 6-151,7-8 0,-8 0-254,0 0 346,0-7 1,0-3-1,0-12-164,0-4 1,0-5-1,1-1 1,3 0 60,1-1 1,3-1 0,-3-2 0,4-1 132,0 1 1,6 7 0,-6 2-1,2 0 90,-1 2 0,1-3-237,6 6 1055,-1 1-425,-7 12-252,5 2 0,-12 7 201,4 1-75,3-1-380,-7 7 0,5-4 1,-5 4-95,3 1-202,-3-6 1,5 5 0,-5-8-118,3-5 207,-3-2 249,5-1-1296,-7-5 574,8 5 252,-7-7 106,7 0-239,-1-7 642,-5 5 0,12-20 0,-5 4 0</inkml:trace>
  <inkml:trace contextRef="#ctx0" brushRef="#br0" timeOffset="14705">4412 1744 11664,'-10'16'168,"1"6"1,6 1 0,-3 2-31,3 4 1,1-5 0,2-1-186,0 1 0,0-6 1,2 2-1,1-6-244,3-3 0,6-7 0,-1 1 58,4-3 1,1-2-1,0 0 1,1-2-28,-1-3 1,2 1 0,2-7-1,2-1-42,-2-3 1,-2-1 0,-2 0-1,0-2 314,0-4 1,-1 4-1,-2-4 257,-3 4 0,-6 2 1,2-1-121,-5 1 0,-2 7 1,-5 4 424,-5 3 1,-3 2-1,-3 2-300,1 3 1,2-1 0,1 5 0,4 0-177,2 0 1,1 2 0,6 5-1,0 0-101,0 1 1,0-1-1,0 0 1,0 2 32,0 4 0,8-9 0,2 3 0,5-2-322,1 1 0,0-6 0,1-2 0,-1-1-250,0-1 0,-5 0 0,0-5 0,2 0-212,1 0 0,2 0 0,1 0 109,-1 0 0,0 0 645,1 0 0,-1-7 0,0-2 0</inkml:trace>
  <inkml:trace contextRef="#ctx0" brushRef="#br0" timeOffset="15469">5144 1761 7707,'9'-7'2822,"-1"5"-2699,-8-5 0,1 8 1,3 7 4,1 8 1,1 2-1,-6 9 1,0 0-1,0 0-12,0 1 0,5-3 0,1 2 0,-1-5-293,2-4 1,-3-4 0,5-1 0,0-4-688,0-2 0,2-1 331,5-6 0,0-6 0,-1-1 0,-2-2 199,-3-4 1,0-1 0,2-4 0,-3-2 290,-2-2 0,1-5 1,-5 4-1,3-1 129,-3 0 1,1 1 0,0 3 0,1-2 431,-1 2 1,3 8-138,-2 1 1,3 7-1,-5 1-194,3 6 1,4 6 0,-2 8 0,-1 1-117,0 3 1,4 5-1,-4 6 1,0 1-38,1-1 1,3 6-1,-4 2 1,0 0 98,0 0 1,-1-2-1,-6-6 1,0-1 13,0-4 0,0 4 0,-2-4 1,-4 2-69,-4-2 1,-5-3 0,-1-8-1,0 0-214,-1 1 0,-1-8 0,-2-4-341,-1-3 1,-1-4 0,7-5 122,5-9 0,2-2 0,8-8 0,0 1 157,0 0 1,0-3 0,0-6 0,2-2 16,4-2 0,3 0 0,7 3 0,0-1 76,0-2 1,1 6 0,1 6 0,2 3 178,1 3 0,1 4 0,-4 3 0,2 4-43,2 2 1,0 1 0,-6 6 467,0 0 0,-5 0 0,-2 2-114,-2 4 0,4 3 1,-5 7-1,-1 0-227,2 0 0,-3-1 0,7-2-202,1-3 1,3-1-1,1 2-107,0-5 0,1-4 86,-1-2 0,-2-2 1,-1-4-52,-2-5 1,-7-3 0,1-2 0,-3-2 152,-2-4 0,0 4 1,-2-4-1,-3 4 143,-6 2 1,2-1 0,-2 1 0,-2 2-6,-1 3 0,-3 4 0,1 7 0,0 0 26,0 0 0,-1 1 0,1 5-328,0 5 0,-1 3 0,3 2 1,3 1-371,6-1 0,3 0 0,2 1-1427,0-1 1922,0 0 0,0 0 0,0 1 0</inkml:trace>
  <inkml:trace contextRef="#ctx0" brushRef="#br0" timeOffset="16260">5828 1711 8066,'16'7'646,"-5"1"1,0 4-1,0-1-851,-2 2 1,4 3-1,-8 4 1,0 2 214,3-2 0,-5-2 0,6-2 0,0 0-4,0 0 1,-3-6-1,3-3 1,0-2-258,0 1 1,2-1-70,5-5 0,-5-7 0,-2-4 154,-2-4 0,1-6 0,-5-1 0,3 2 107,-3 2 1,-1 2 0,0-2 219,3-4 0,-3 4 0,3-4 0,-1 6 1290,2 5-153,-5-3-1031,7 12 1,-8 2 0,0 11-1,0 3-93,0 2 1,0 2 0,0 2 0,0 2-136,0-2 1,0-2-1,1-2 1,3 1-383,1-1 0,8 0 1,-2-1 250,3-4 1,3 1 0,-1-6-1,0-3-392,1-1 1,-7-2 0,1-2-75,2-3 1,1-4 0,1-8 174,-4 1 1,1-2 0,-6-2 0,-3-2 346,-1 3 1,0-1-1,2 0 1,1-2 18,-1 2 1,-2 2 1124,-2 2-358,0 0 1,0 8-1,0 8 274,0 9 1,0 8-920,0 4 0,1 3 0,3 3-71,1-5 0,3-4 1,-5-2-1,4-1-161,3-5 1,-7 5-1,4-6-448,1 0 359,-7 5 1,7-14 141,-8 0 0,-2-7 0,-4-9 67,-4 0 1,2-1 0,1 3 0,2 1 84,-1 2 0,1 0 0,5-5 0,0 0 0,0 0 0,0-1 0,2 1 31,3 0 1,2 0 0,6-1-61,-2 1 0,0 5 0,5 2 15,0 2 0,1-4 1,-1 6-133,0 1 1,0 2 0,1 2 0,-1 0-244,0 0 0,0 0 0,1 0 110,-1 0 0,-1-2 0,-3-1 201,-1-3 0,-7 1 0,3 5 0</inkml:trace>
  <inkml:trace contextRef="#ctx0" brushRef="#br0" timeOffset="17562">7634 1647 7646,'-32'0'0,"-1"0"0,1 0 0,-1 0-12,8 0 0,-4 5 0,7 3 2,2 1 0,2 2 0,2 5 1,0 0 195,-1 0 0,6 6 0,2 0 0,2-1 54,4 3 1,1-6-1,2 4-292,0-4 1,2-4-1,3-3 1,6-5 4,3-5 0,3-1 0,1 0 0,2-1-206,1-5 0,1-3 0,-6-7 1,1 0 3,-1-1 1,-2-4-1,-1-1 1,-4 2 69,-2 2 0,-1 2 0,-4-1 0,1 1 275,3 0 0,-1 0 0,-5-1 1996,0 1-1834,0 7 0,0 3 0,0 12 0,0 5-121,0 3 1,0 3 0,0-1-1,0 0-167,0 0 0,0 1 0,0-1 0,2 0-33,3 0 0,-3-5 0,5-2-10,0-1 0,-3 2-239,7-4 1,-6-1 56,6-5 1,-2-7 0,4-4 160,-2-3 0,-8-3 1,3 1 138,-4 0 0,3-6 0,1 1 0,-1-1-50,2-2 0,0 6 1,6-4-1,-2 4 54,2 2 0,-4 5 0,2 2 0,1 2 19,3 3 0,1 3 0,0 1 46,0 0 1,1 1 0,-3 5-1,-1 5 11,-2 3 0,-8 8 0,5 1 0,-3 1-211,0-1 0,3 5 0,-5-7 0,5-1-543,1-2 1,1-2-155,7 1 1,-1-8 782,0-4 0,1-3 0,-1-2 0</inkml:trace>
  <inkml:trace contextRef="#ctx0" brushRef="#br0" timeOffset="18094">8367 1547 8294,'-16'0'1943,"-8"0"-1847,6 0 0,-13 2 0,4 3 0,-2 6 0,0 4 0,4 1 183,2 0 1,1 8-1,6 3 1,-1 4-212,1 1 1,7-5-1,4-1 1,3-1-150,2 0 1,0-10 0,0 1 0,2-3-525,3-4 0,4-2 0,7-7 0,1-2 236,-1-3 0,0 1 0,0-7 0,1-1 275,-1-3 1,0-6 0,-1-1 0,-3 2 33,-1 2 0,-2-4 0,4 1 0,-4-1 235,-2-2 0,4 6 0,-4-5 251,2-1 1,-5 6-1,3-2-116,0 7 1,-3 6 0,7 9-257,2 3 0,-4 5 0,0 6 0,0 2-13,0 4 1,0 1 0,3 6 0,-2 0-26,-3 5 1,4-1 0,-6 7 0,-1-2 93,-3 0 0,-1 5 0,0-5 0,0 0 144,0 2 1,-7-7 0,-4 1 0,-3-7-91,-2-3 0,-2 3 0,-2-6 1,-2-3-15,2-5 1,-3 0 0,-1-8-1,0-1-228,1-2 0,-6-4 0,2-2 0,-2-3 0,0-4-519,2-7 0,7 2 139,-2-6 1,-1-1 0,3 1 0,4 0-450,3-1 603,9 5 0,-3-11 1,7 5-1,0 1-51,0-1 1,7-5 0,4 4-1,5-1 355,6 5 0,-2-3 0,7 2 0,2 3 0,2 0 0,1 3 0</inkml:trace>
  <inkml:trace contextRef="#ctx0" brushRef="#br0" timeOffset="18465">8431 1614 7782,'16'-9'374,"1"4"1,-6 3 0,-1 2-321,3 0 0,-6 7 1,1 4 22,-1 4 0,-5 1 0,5 0 0,-2 1 97,1-1 1,-1 0 0,-3-1 0,2-3-81,1-1 1,2-2-1,-3 4 1,3-4-364,2-2 0,2-2 0,5-5 17,1 0 1,-1 0 0,0-1-1,-1-5 51,-5-5 0,5-3 0,-6-2 144,0-1 0,4 1 0,-8 0 0,-1 0 219,-2-1-61,-2 1 99,0 0 0,5-1 45,0 1-193,1 7 398,-6-5 294,0 12-569,0-5 1,0 14 0,0 4-1,0 5 57,0 6 0,0 1 0,2 6 1,1-4-319,3-1-139,6 5 3,-3-11 0,6 5 0,-2-8 0,-3-2 1,3-4-333,2-2 1,1 4 0,0-6-212,0-1 1,-7-4-1,-1-6 765,-1-4 0,2-12 0,7-4 0</inkml:trace>
  <inkml:trace contextRef="#ctx0" brushRef="#br0" timeOffset="18993">8953 1565 8507,'-9'1'541,"4"5"1,3-3 0,4 8-556,3 2 59,-3 1-46,12 3 118,-12 6 0,6-5-6,-8 4 0,5-4 1,0-2-1,-1 1-95,-2-1 0,-2-5-93,0 0 0,0-10-16,0-1 1,0-1 0,0-10-44,0-2 0,0-7 1,0-1-1,0 1 56,0 2 0,0-4 0,2-2 0,3 1-8,6-1 0,-2 3 0,4 2 1,3 1 3,4 2 0,1-2 0,-4 13 249,-1 1 1,6 2 0,-1 4-1,-1 3 1,-2 6 119,-1 4 0,-1 8 0,-2 4 0,-1 2-102,-2-2 0,-7 2 0,1-5 0,-3-1-140,-2 1 1,0-8 0,0-5-159,0 2 0,-7-4 0,-4 0-94,-4-2 1,4-2-1,2-6 1,0-3 0,0-1 1,6-8 0,-3 0 0,4-5 90,2-3 0,0-3 1,0 4-1,0-2 124,0 2 1,2-3-1,4 1 1,5 2 28,3 2 0,2 4 0,1 1 0,-1 4-29,0 2 1,0 1-1,1 6 1,-3 2 219,-3 4 0,4 3 0,-6 9 1,1 2-46,1 1 0,-5 7 1,3-5-1,-2 1-307,-3-1 0,3-1 1,-2-6-1,-1 0-68,-2 1 0,-2-1-1477,0 0 1670,0-7 0,-8-9 0,-1-9 0</inkml:trace>
  <inkml:trace contextRef="#ctx0" brushRef="#br0" timeOffset="19334">9507 1532 7967,'11'5'0,"-2"3"476,-2 1 1,6-6 0,-3 5 0,5-3-652,1 0 1,1 1 0,-1-6 0,0 0-59,0 0 1,1-2-1,-1-2 231,0-1 205,-7-8-226,6 4 22,-13 0-9,5-5-1,-7 5 0,-2-8 172,-3 1 1,-5 2-119,-6 3 0,0-2 0,0 6 0,-1 0 1,-1-1 209,-3 5 0,2 1 0,-2 4 0,3 3 73,1 6 1,1 4 0,2 3-1,1 2-98,2 1 0,7 3 1,-1-3-1,5 5-341,5-1 1,5 0 0,6-5 0,0 2 88,0-2 0,1-4 1,1-3-1,2-4 29,1-2 1,3 4-1,-4-6-783,1-1 0,3-2-2215,-2-2 2082,-4-7 707,5 5 0,-6-13 204,-1 5 0,0-5 0,0-1 0</inkml:trace>
  <inkml:trace contextRef="#ctx0" brushRef="#br0" timeOffset="19684">9881 1483 7708,'0'-7'563,"0"7"1,0 9-372,0 5 1,0 5-1,0 0 1,0 5-131,0 1 1,0-3-1,0 3 1,0 1 2,0-1 1,-5-5-180,-1 2 26,1-4 1,3-9 0,-1-6-106,-3-6 0,1-6 0,5-8 0,0 1 56,0 0 0,0 0 0,2-3 0,3 0 46,6-3 0,-2-5 0,2 3 0,1 1 109,3-1 0,1 2 0,0 6 0,1 2 134,-1 3 0,0 4 0,1 7 0,-1 0 105,0 0 0,0 9 0,1 7 0,-1 7 59,0 3 0,1 4 1,-3-2-1,-1 2 125,-2 3-442,-8 0 221,4-8-710,1-2 1,-7-6 205,5-1 258,-4 0-1486,-2-7 866,0 6 349,0-13-747,0 5 1044,0-7 0,-8-7 0,-1-3 0</inkml:trace>
  <inkml:trace contextRef="#ctx0" brushRef="#br0" timeOffset="20055">10289 1174 7646,'0'-17'230,"-1"3"1018,-5 3-875,4 18 49,-5 4-231,7 27 0,0-11 0,0 28-380,0-12 432,0 20 1,0-12 5,0 3 1,0-8 36,0-3-438,0-7 0,0 2 0,2-9 1,2-4-357,1-1 1,0-8 0,-5-5-1477,0 2 1506,0-6 0,0-7 0,0-11-266,0-3 885,0-3 1,0-4 0,0-1 0,0 2-119,0 2 0,0-4 1,0 1-1,0 1 576,0 2 1,0 1 51,0 1 1,2 2-259,4 3 1,-3 3 0,8 8-439,2 0 0,1-1 1,2-3-387,1-1-292,-1-1 1,0 1 245,1-1 1,-7-1 476,1 2 0,7-4 0,8-8 0</inkml:trace>
  <inkml:trace contextRef="#ctx0" brushRef="#br0" timeOffset="20406">11102 1059 7681,'17'-7'0,"-8"5"0,-2-5 312,-7 14 0,-5 4-18,-1 10 1,-6 5-1,1 8 1,-4 4-1,-1 5-11,0 4 1,-6 10 0,-2 0 0,-1 3-5,-4 0 0,0 0 1,0 3-1,2-2-139,-2-1 0,6-9 0,1-1 0,4-8-486,2-8 1,6 1 0,5-14-1,3-1-167,2-2 1,0-7 0,2-2 0,3-1-287,6-5 1,4-3-1,-1-5 799,-3-6 0,11-4 0,-4-1 0</inkml:trace>
  <inkml:trace contextRef="#ctx0" brushRef="#br0" timeOffset="20698">11363 1059 8329,'-7'11'1110,"-4"1"0,-4 6-896,-1 8 0,-6 8 1,-1 8 93,-2 7-162,5 3-830,-11 4 866,6-5-72,-8 12 622,8-5-293,-6 0-124,13-2 0,-13-7-781,13-8 211,-6-1 214,8-14 22,0 4 196,0-12 37,7 6 14,-6-8-3298,13-7 2172,-5 6 898,7-13 0,-7 5 0,-2-7 0</inkml:trace>
  <inkml:trace contextRef="#ctx0" brushRef="#br0" timeOffset="21669">11656 1515 7933,'0'16'311,"0"0"1,0 1-1,0-1 1,2 0-1,1 0-340,3 1 1,5-1 0,-4 0 194,2 1-271,-5-1 56,3-7 1,-7-9 0,0-11 0,-2-3 39,-3-3 0,3 1 0,-4-2 0,3-2 11,-3-2 0,5-1 0,-5 3 1,4-2 19,2 2 1,0-3-1,2 1 1,2 2-37,1 2 1,8 2 0,-2 1 0,3 3-312,2 1 0,1 7 1,-1-1-1,2 3-326,4 2 0,-4 0 651,4 0 0,-4-7 0,-2-2 0</inkml:trace>
  <inkml:trace contextRef="#ctx0" brushRef="#br0" timeOffset="22026">12014 1483 7873,'11'6'0,"0"1"294,2 2 0,-4-6 1,3 3-1,5-4 0,3-2-366,-1 0 1,0 0-1,-1-2-149,3-4 0,-3 3 0,4-8 175,-4-2 0,-7 1 1,-2-1-1,-2 2 122,-3-2 1,-4 4-1,-5 0 1,-6 0 95,-4 0 0,-1 6 1,0-3-1,-1 4 75,1 2 0,0 0 0,0 0 0,-1 2-23,1 4 0,5 3 1,0 5-1,0 1-90,2 1 0,-3-3 0,6 10 1,3-1-141,1 0 1,4 5 0,3-6 0,6-1-247,3-2 1,4-1 0,2-1-1,2-2-155,-2-3 0,4-3 0,-1-8 0,1 0-138,-1 0 1,4 0 0,-3 0 0,-1-2 296,1-4 1,5 3-1,-4-6 1,2 0 247,0 0 0,-7-2 0,11-6 0,-6 1 0</inkml:trace>
  <inkml:trace contextRef="#ctx0" brushRef="#br0" timeOffset="22358">12748 1417 7732,'-16'0'501,"-1"2"1,3 3-179,3 6 0,-2-2 0,8 2 0,1 2-352,3 1 1,1 2 0,0 1 0,1-3-68,5-3 1,3 2 0,7-8 0,0 1-163,1 1 0,-1-5 0,0 1 0,1-5 72,-1-3 1,0-6 0,-1 4 0,-3-2 172,-1-4 1,-2 4 0,4-2 0,-4-1 51,-2-3 1,-2-1 0,-5 0 0,0-1 393,0 1 0,-7-6 1,-4 1-183,-3 1 0,-8 7 0,-1 4 1,-1 2-76,1 3 0,-6 2 0,3 4 0,1 4-119,3 4 1,2 5 0,2 1 0,0 0-114,4 1 0,3 4 0,0 1 0,6-2-372,3-2 1,2-2 0,0 1 0,2-3-677,3-3 0,4 2 1104,7-8 0,8 1 0,1-6 0</inkml:trace>
  <inkml:trace contextRef="#ctx0" brushRef="#br0" timeOffset="22599">12846 1044 7857,'-2'-15'826,"-4"4"0,6 8-762,0 13 0,8 3 0,8 16 0,0 4-72,0 3 1,1 9 0,-1-2 0,-1 4-11,-5 2 1,3-7-1,-6-4 1,1-4-95,-1-1 1,0-2-1,-3-4 1,1-6-573,-1-2 1,-1-3-827,3 0 1510,3-7 0,7-2 0,0-7 0</inkml:trace>
  <inkml:trace contextRef="#ctx0" brushRef="#br0" timeOffset="23410">13969 1304 7672,'-18'-5'0,"-2"-3"1262,-2-1-942,1 6 1,-3-6 0,-1 5-196,0-1 1,-6-1-1,5 6 1,1 2-199,3 3 0,-1-1 0,1 5 67,2-2 0,4 6 0,3-4-135,2 0 0,8 0 54,-3-3 1,6-5 0,6 5-98,5-4 1,-2-8-1,2-1 161,1-2 0,3-2 1,-1-5-1,-1 1 83,-2 4 1,-2-3 0,3 3 0,-3-3-33,-1-3 0,3 1 0,-4 0 0,0-1-22,0 1 0,6-6 1,-4 1-1,2-1-110,0-1 1,-6 4 0,4-2 153,-2 3 0,4 1 118,-5 1 1,-3 0-8,-8 0 0,1 6 1,-5 3-1,0 2 87,0-1 0,-2 1 1,-5 5-36,0 0 0,-1 7 0,1 6 0,0 5-97,0 4 1,5 12 0,2-1-1,1 3-187,5 4 1,1-1 0,2 5 0,0-6 33,0-4 1,2-1 0,1-3 0,5-1-519,1-1 1,-4-14 0,4 2 285,-2-1 0,1-3 157,-3-1 1,4-3 63,7-8 1,-5-8 0,0-3 22,2-3 0,-1-2 1,3-1-1,-2 1-72,-1 0 0,12 0 0,-8-1 0,2 1-75,0 0 1,-1-1 0,1 3 0,2 1-29,1 2 0,1 8 570,-6-3-280,1 5 0,-1 8 0,-2 4-53,-3 3 1,2 2-1,-8 1 1,-1-1 484,-2 0 1,3 1 0,2-1-516,2 0 1,-3-5 0,5-2-512,1-2 0,-3-1 1,2-6 16,2 0 0,1-2 344,3-4 1,-3-3-1,-1-5 1,-4 1 189,-2 2 1,4 6-1,-4-4 1,2 2 170,4 3 1,-4 2 0,2 2 156,1 0-355,-4 0 1,6 6-1,-3-1 1,2 1 0,-3 1 1,5-5-1,-4 3-21,3-3 0,3 5 0,-1 2 0</inkml:trace>
  <inkml:trace contextRef="#ctx0" brushRef="#br0" timeOffset="23582">14359 1059 7656,'-9'0'-167,"2"0"0,7 0 1</inkml:trace>
  <inkml:trace contextRef="#ctx0" brushRef="#br0" timeOffset="24047">14751 1270 7921,'-18'10'0,"-2"-5"0,-4-1 489,-1 1 0,5-1 0,-4 5 1,3 0-1,-1 0-627,2 3 1,7 1-1,4 0 1,2-2-572,4 1 1,1 3 85,2 1 0,7-7 1,4-4 448,3-3 0,3-4 0,-1-1 0,0-4 186,0-2 0,2-2 1,2-4-1,2 3 41,-2 1 0,-2 0 1,-2-5-1,-1-1 295,-4 1 0,3 7 0,-3 4-94,3 3 1,-3 2 0,0 0 0,0 2-87,-2 3 0,4 6 0,-6 11 0,0 3-188,0 0 1,6 6 0,-4-2 0,2 5-13,0 4 1,-6 0-1,4-3 1,0 1 79,0 2 0,-5 0 1,2-6-1,-6 1 39,-6-1 0,-3-4 1,-7-3-1,-1-2 11,1-3 0,-7 2 0,-4-4 0,-4-5-22,-2-4 0,1-4 0,-1-5 0,2 0-148,4 0 0,-9-7 1,3-4-1,-1-3-185,0-3 1,3-4 0,2-3 0,4-1-1086,1-4 1342,2 5 0,13-14 0,2 4 0</inkml:trace>
  <inkml:trace contextRef="#ctx0" brushRef="#br0" timeOffset="24772">14994 994 7916,'0'16'1312,"-2"0"1,-2 2-1211,-1 4 1,0 3 0,5 8 0,0-1 0,1 1-100,5 0 0,-3-1 0,6-1 1,-1-2-100,-5-2 1,5-7 0,-1 2-300,2-4 0,-6-7 1,5-2 38,-1-2 0,-3-2 0,5-7 224,-2-3 1,6-4-1,-3-7 77,5-1 0,1 7 0,0 1 0,1-1 68,-1 1 0,6 6 0,-1-3 0,-1 5 103,-2 1 0,4 1 0,0 3 0,-2 3 8,-2 2 0,-2-3 1,0 3-1,1 0-196,-1 0 0,0-6 1,0 3-1,1-2-53,-1 1 0,0-3 0,1 3 0,-1-3-92,0-2 0,0-2 0,1-1 0,-1-5 35,0-1 0,1-3 0,-1-8 134,0-2 0,-5 0 0,-2 4 0,0-2 227,0-1 1,-5-8-1,1 2 1,-3-4-24,-2-2 1,0 1 0,0-1-1,0 2 92,0 4 0,-2-2 0,-3 8 1,-4 1 63,0 2 1,-11 8-1,3 5 1,-1 3-190,0 2 1,2 0 0,2 2-1,1 3 15,2 6 1,2 9-1,-2 6 1,4 3-197,0 5 1,5 2 0,-4-2-1,6 3 32,6 1 1,-3 0-1,8-8 1,2-2-392,1-7 1,3-3 0,1-1 156,4-1 0,1-2 1,4-3-1,-3-5 89,-1-5 0,-5-1 1,6 0-1,-2-1 55,-1-5 1,1 3 0,-6-8 0,1 0 169,-1 2 0,0-4 0,0 8 1,1 1 285,-1 2 1,0 2 0,1 0-1,-1 0-180,0 0 0,0 6 0,1 1 1,-1 2 19,0 4 1,0-4-1,1 2-147,-1 1 0,0-5-3517,1-1 3484,-8-4 0,5-2 0,-5 0 0</inkml:trace>
  <inkml:trace contextRef="#ctx0" brushRef="#br0" timeOffset="24914">16037 1141 9054,'-16'0'-911,"7"-7"565,3-4 0,6 4 346,6 1 0,3 5 0,7 1 0</inkml:trace>
  <inkml:trace contextRef="#ctx0" brushRef="#br0" timeOffset="25269">16509 1223 7723,'9'7'278,"-7"-5"-76,-18 3 1,-4-3 0,-16-2-1,7 0-58,7 0 0,-3 0 1,-1 0-1,1 2-104,3 3 1,11-1-1,4 7 1,2 1-314,-1 3 1,1 1 0,5 0 50,0 1 1,7-1 0,4 0 0,2 0 80,-3 1 1,9-1 0,-7 0 0,1 2 234,1 4 1,-1-2-1,0 7 1,-4 0 249,-2-1 1,4 4 0,-6-4 0,-1 1-67,-2 0 1,-4-7-1,-4 0 1,-3-6-127,0-3 1,-11-2 0,4 2-84,-2-6 1,0-3-1,0-2 1,-2-2-1,-2-3-27,2-6 0,-3-3 0,-1-3 0,-1-1-607,-4-3 1,4 1 0,-1-7 0,3-1 133,3 3 1,9-6 0,6 4 0,3-2 212,2 2 0,7-4 0,4 4 0,5-4 218,6-1 0,3-1 0,8-6 0,-1-3 0</inkml:trace>
  <inkml:trace contextRef="#ctx0" brushRef="#br0" timeOffset="26385">16672 799 7841,'-9'4'2244,"3"5"-2069,5 7 0,-5 11 0,1 1 0,1 4-81,2 6 0,2 2 0,0 5 0,0-3 98,0-3 0,6 5 1,1-6-1,0-4-455,0-5 1,4 0 0,-5-7-1,-3-2-390,-1-2 0,0-7-320,3 0 0,-1-2 562,7 1 1,-7-4-1,3-12 411,0-4 0,-5 1 0,3-2-51,-3-2 1,-2-1 327,0-3 0,2 3 1,1 1 740,3 2-291,-1 8 0,-3-6-456,4 3 1,3 3-1,7-6-341,0 1 1,0-3 0,1 4 0,-1 0-310,0 0 1,1-4-1,-1 4 1,0-2 196,0-4 0,4-2 0,0-1 0,-2 0 104,2 0 0,0-2 1,-4-2-1,-1-2 217,-4 2 1,3-3 0,-5 1 0,2 0 338,0-1 1,-7 4-293,1-2 0,-5 5 0,-5 5 0,-6 5 36,-4 4 1,-1 2 0,0 0 0,-1 2-103,1 4 1,0 3 0,0 9 0,-1 3-104,1 7 0,5 2 1,2 3-132,2 0 124,1-1 0,6 6 0,2 0 0,2-4 23,1-5 1,8 0-1,-2-7 1,1-2-133,-1-2 1,4-4 0,-4-3 0,3-3-28,2-1 0,-5-5 0,0 3-168,2-3 0,1-4 135,3-3 1,-7-4 0,-1-8 0,-1 1 24,-5 0 1,5-1 0,-1 1 0,0 0 142,0 0 1,6 1 96,-2 4 1,-2 4 0,2 7 65,1 0 0,-3 7 0,0 4 0,-1 4-91,-5 1 0,5-5 1,-1 0-1,0 1 54,0 3 0,6 1-269,-2 0 0,3-1 0,2-3-212,1-1 1,-1-7 0,0 1-39,1-3 1,-1-4 0,0-3 191,0-6 0,1 2 0,-1-2 0,0-2-33,1-1 1,-3 3-1,-1 0 684,-2-1 1,-2-3 231,1-1 0,-4 7-435,-12 3 1,3 5 0,-8 2 59,-2 5 0,4 1 0,0 6 0,2-2-223,3 1 1,3 3-1,1 1-460,0 0 0,7 1 0,4-3 37,3-3 1,2 2 0,1-8 101,-1-1 1,0-3 0,1-1 107,-1 0 1,-2-1 0,-1-3 0,-2-3 18,2-2 0,-4-2 1,0-5-1,0-1 105,0 1 1,2 0-1,5-1 1,0 1 16,0 0 1,1 1-1,-1 3 1,4 3 267,7 1 0,-7-2 1,7 4-1,-7 3 80,-4 1 0,-5 4 0,0 1 19,2 3 1,-4 6 0,1-1-378,3 4 1,-4 1 0,0 0 0,-2 0-295,-3 1 0,3-6 0,-1-1 1,-1 1-206,2-2 1,-3 6-1006,7-4 1493,-7-4 0,10 0 0,-5-7 0</inkml:trace>
  <inkml:trace contextRef="#ctx0" brushRef="#br0" timeOffset="28427">1561 2882 7781,'0'9'123,"0"6"387,0-13-181,0 12 0,0-12-135,7 12 0,-3-4-7,7 6-17,0 0-236,5 0 195,8 1 1,-6-1 32,12-7-374,-4-2 155,6-7-63,1 0 0,-1-2-215,1-3 195,0-4 113,-1-7 1,-5-6-189,0 0 179,-7-7 1,4 11-1,-8-5 1,0 1 0,1 0-1,-3 1-150,-3-3 98,3 6 88,-12-6 0,5 3 18,-7-1 0,0-5 1,0 5-1,0 2 90,0 2-97,-7 2 222,5 0 0,-12 7 184,3 3-342,-3 4 1,3 4-1,2 4 1,0 6 0,1 8 38,1 7 0,-4 6 0,6 5 0,1 5 0,3 6 22,1 5 1,7 8 0,2 5-1,2-2-16,0 4 0,-6-10 1,4 6-129,-2-1 1,0-8 0,-3-4 0,1-6 0,-1-8 87,-2-4 0,3-3 0,1-4-106,-3-5 0,1-6-41,1-5 1,-1-4-129,7-7 1,-6-2 117,6-3-397,0-4 273,5-15 0,-5 2-215,0-10 339,0 3 0,0-13 0,-2 6 0,0-4 1,-2-1 38,0-5 0,-1-1 0,-6-1 1,0-1-1,0 2 83,0 3 1,-2-1 0,-2 7 0,-3 2 116,-2 2 1,0 8-1,-4 4 273,2 4-132,8 9-209,-12 2 0,12 7-13,-8 0 1,7 7 0,-1 4-1,3 4 309,2 1-393,0 7 1,2-4 0,1 2 0,5-3 0,1-1 0,3-1-117,3 0 0,1 0 1,0-1-248,1-4 234,-1-4-115,8-7 0,-6 0-103,3 0 226,-3 0-118,-1-7 162,-8-2 0,5-8 0,-5 1 6,0 0 1,4 0 0,-8-1-1,1 1 1,-1 0 457,1 0-341,-1-1 1,-5 6 85,0 1 192,0 6 0,0 4 0,2 9 88,3 0-343,-3 5-176,13-12 0,-6 11 1,7-6-1,0 0-210,1 1 192,-1-3-32,-7-5 82,5 0 57,-5-7-116,0 5 98,-1-12 166,-8 12 0,0-7-26,0 3 1,-8-1-1,-2-4 24,-5 6 0,1 1 1,1 1-1,2-3 21,-2 2-108,-1 3 140,5 1 1,-6 0-42,5 0 0,1 0 0,0 1-24,1 5 1,3-2-234,5 6 1,2-4-1,3 3-45,6-2 1,3-1 0,3-6-158,-1 0 231,0 0 1,6-6 0,0 1-34,-2 1 0,5-3-8,2 1 3,-3 1 121,6-2 1,-10 5-28,7-4-46,0 5 241,-1 1 0,3 1 8,-8 5-185,8-4-26,-10 12 53,4-5-45,-7 8 329,1-1-74,-8 0 35,5 0-227,-12 1-42,12-1 52,-12 0-65,5 0 0,-1-5 1,1 0-381,2 2 0,-3-6 0,4-1-200,3-5 0,-4-1 1,2 0 606,2 0 0,8-7 0,5-2 0</inkml:trace>
  <inkml:trace contextRef="#ctx0" brushRef="#br0" timeOffset="29260">3728 3225 7620,'16'0'0,"0"0"0,2 0-167,4 0 1,-4-7 0,4-2 0,-4-2 34,-2 0 0,1 2 1,-1-3 382,0 1 1,-7 0-1,-3-5 1,-5-1-46,-1 1 0,0 0 0,0-2 1,-1-2-105,-5-2 0,3 0 0,-8 6 0,-2 2 62,-1 3 1,-3-2 0,1 8-1,0 1-56,-1 2 0,-1 2 0,-2 2 1,-1 3 84,1 6 0,2 2 0,3 0 0,3-2-88,1 1 1,7 8 0,-1 2 0,3-2-67,2-2 0,0 0 1,2 0-1,3 0 16,6-3 0,3-5 1,3 1-1,-1-5-623,0-5 1,1-1 0,-1 0 235,0 0 0,-1-1 0,-3-3 181,-1-1 0,0-6 154,5 5 0,1-5 193,-1 6 0,-5 0 0,0 5-27,1 0 0,-3 1 1,2 3-1,2 3-124,1 2 0,-3-5 0,0 3 0,2-1-233,1-1 0,2 0 1,1-5-1,-1 0 114,0 0 0,0 0 74,1 0 0,6-7 0,3-2 0</inkml:trace>
  <inkml:trace contextRef="#ctx0" brushRef="#br0" timeOffset="29706">4410 2786 7654,'-2'16'0,"-4"0"113,-5 1 0,-1-7 0,-1 1 0,4 2 651,2 1 0,1 4 1,6 4-1,0 5-574,0 4 0,0 2 0,2-3 0,4-2-153,5-7 0,3 3 0,2-4 0,2-4-259,4-3 0,-4-10 0,6 4 0,-3-1-338,1-1 1,2 1-1,-4-8 1,1-3 87,-1-6 1,0-2 0,0 0 0,0 2 216,-6-1 1,6-8-1,-7-2 1,0 0 254,1-1 0,-5-1 0,2-6 0,0 1 0,-2 0 0,0-11 0,-6 6 0,3-4 25,-3-2 1,-1 2 0,-2 5-1,0 1 270,0-1 1,0 8 0,0 3 419,0 4 0,0 11 1,0 7-290,0 9 0,0 18 1,2 6-1,2 3-213,1 4 0,2-4 0,-3 7 0,3 1-323,2-3 0,-5 4 0,1-7 0,-3-1-309,-2-3 0,6-3 1,-1-4-396,-1-5 1,-3-4-1,-2-2 231,-5 0 0,3-7 583,-8-3 0,0-5 0,-5-1 0</inkml:trace>
  <inkml:trace contextRef="#ctx0" brushRef="#br0" timeOffset="30752">4622 3079 7561,'-7'-9'1217,"5"-6"-700,-3 4 0,5 2-617,5-2 0,4 8 0,7-3 0,1 5 198,-1 1 0,0 0 0,2-2 102,4-4 0,2 5 0,3-5-162,-6 4 0,-2 2 1,-1 0-1,2 0 5,1 0 1,1 8 0,-6 1-1,1 1 22,-1 1 1,0 0-1,0 4 1,1-3 19,-1-1 0,0-2 0,1 4 1,-1-4-118,0-2 1,0 4-1,1-6 1,-1-1-202,0-2 1,-5-2-1,0 0-96,2 0 0,-4-6 1,2-1-1,1-2 70,3-3 0,-5-1 0,0 0 0,-1 2 9,0-1 0,-4-3 1,6-1-1,0 0 196,-2-1 1,5-4 0,-5-1 947,0 2-465,-1 9 0,-8 6 1,0 10-1,0 6-20,0 4 0,0 3 0,0 2 1,-2 1-221,-4-1 0,5-2 0,-5-2 0,6 1-159,6-1 0,-3 0-143,8 1 0,-2-7 0,4 0 1,-2-3-1,1-4-13,3-1 0,1-2 0,0 0 0,1 0-367,-1 0 1,0-2 0,2-1 0,2-3 237,2 3 1,1-5 0,-1 1 0,3 0 228,1 0 1,3 0 0,-8 1 0,1-3-27,2 0 1,-6-5-1,3 3 1,-2-2 111,-3 2 1,-5-3 0,-2 3 83,-2-4 0,-2-1 0,-6 2 1,-3 1 114,-1 2 1,-8 6 0,0-4 0,-5 1 84,-4 5 0,1 1 0,4 2 0,1 0-117,0 0 0,0 5 1,-1 3-1,1 1-66,0 3 0,5 3 1,2 1-1,0 0-190,0 1 0,5-1 1,-1 0-78,3 0 0,4-1 0,1-2 0,5-4 36,1-2 0,1-2 1,7-5-357,-1 0 0,0-5 0,1-2 1,-1-1-107,0 1 1,0-5 0,1 2 566,-1 1 0,-5-3 1,-2 5-1,0-1 400,0 1 1,-4 2-240,6 5 1,0 0 0,5 1 116,1 5 0,-7 3 0,1 7 0,2 0-206,1 1 0,5-6 0,0-2 1,3 0-173,-2 0 0,-2-6 0,-2 3 0,3-4-21,2-2 0,-3 0 1,4-2-1,-4-4-91,-2-4 0,1-5 1,-1-1-1,0-1-63,1 1 0,-7-6 0,-1-1 0,-1-2 80,-5-4 0,-1-2 0,-2-2 0,0 1 135,0-1 0,0 1 0,-2-3 0,-3-1-34,-6-2 0,2 0 1,-2 7-1,-2 2 653,-1 2 0,-2 7 0,-1 1-169,1 6 1,0 6-335,0 7 1,1 9-1,4 5 1,6 8 74,3 3 1,2 10 0,0 6-1,0 3 19,0-1 1,2 0 0,3 6 0,6-2-175,4-3 1,6-4-1,3-8 1,1 1-31,4-1 1,-4-6-1,3-5 1,-1-3-780,-2-1 0,4-3 0,-6-3 1,3-6 227,3-3 1,-6-2 569,-1 0 0,3 0 0,1 0 0</inkml:trace>
  <inkml:trace contextRef="#ctx0" brushRef="#br0" timeOffset="30998">7309 2524 7807,'5'31'0,"1"0"0,-3-1 240,-1 5 0,0 1 0,1-2 0,5 3-261,1 1 1,2 5-1,5-3 1,0 0-1,0-1 1,-5-2 0,-2-10-1,-1-6-321,-5-3 1,-3-7 0,-5-2-945,-6-1 1286,-4-3 0,-8-5 0,-2 0 0</inkml:trace>
  <inkml:trace contextRef="#ctx0" brushRef="#br0" timeOffset="32486">7114 2802 7676,'26'5'0,"-5"1"0,-1-3 127,2-1-152,3-2 1,8 0-1,1 0 1,2 0-1,4 0 1,0 0-138,0 0 0,-2 0 0,-6 0 0,1 0 197,0 0 0,-3-5 1,-1-2-1,-3-1-103,-3 1 0,-1-6 0,-6 3 0,0-5 170,1-1 1,-7 0 0,0-1 0,-3 1-88,-4 0 0,-1-6 1,-2 0-1,-2 2 97,-3 2 0,1 2 1,-7 0-1,-1-1 221,-3 1 0,-1 7 1,0 4-1,0 3 85,-1 2 0,1 0 0,0 2-297,-1 3 0,3 10 0,1 8 0,4 2-1,2 4 1,0 2 0,3 2 0,-1-1-166,1 1 0,2-1 0,4 1 0,2-2 24,1-4 1,8 2-1,-2-7 1,3-3-262,2 0 0,-5-3 0,0 0-132,2 0 0,1-7 32,3-3 1,-3-6 312,-3-6 1,-4-3 0,-7-7 0,0 0 65,0 0 0,2-1 0,2 1 0,3 0-6,2-1 1,2-3 0,5 2 0,0 4 23,0-1 0,1 8 0,-1 2-2,0 3 1,1 4 0,-3 3 102,-3 6 0,-4 5 1,-5 4-1,2 2 397,1-2 0,0 3 1,-3 1-1,2-1-316,1 1 1,8-2 0,-2-6-1,3 0-287,3 0 0,-1-1 1,2-2-121,4-3 1,1-6-1,4 2-87,-5-5 1,-4-2 0,-2-5 0,-1-5 14,-4-3 1,1-3 0,-4 1 0,-1-2 218,0-4 1,4 3 0,-6-7 0,-1 3 18,-2 3 1,3-4 0,1 3 244,-3 1 487,-1 2 0,-9 8 0,-4 5-333,-3 3 0,3 2 0,2 2 1,0 2-144,0 1 0,3 8 0,-3-2 0,2 3-204,3 2 0,2 1 1,2-1-256,0 0 0,2 1 0,2-1 1,3-2-184,2-3 1,2 2 0,5-8 184,1-1 1,-1 3 0,0-2 120,0-1 1,1-2 0,-3-4 0,-1-2 48,-2-1 1,0-8-1,5 3 147,0-5 1,0-1 0,-1 0-1,-3 1-51,-1 4 0,0-3 0,5 3 0,1-4 106,-1-1 0,0 5 0,1 0-1,-1-1 1,-2 3 0,-1 0 14,-2 1 0,0 3 0,5 5 0,-2 2 8,-3 3 1,4-1 0,-4 7 0,5 1-114,6 3 1,-10-4-1,5 0 60,-3 1 1,-1 3-1,-1 1 1,-3 0 0,-1 1 18,-5-1 0,-1 0 0,-4 0 0,-3 1 26,-6-1 1,0-2 0,-3-1 0,-4-4-169,0-2 1,-1-1 0,3-6-1,0 0-239,0 0 1,-1 0-1,3-2 79,3-3 0,4 1 0,7-7-1,0-2 1,0-1 0,2-2-49,3-1 1,4 1 0,7 2-1,2 1 19,4 2 1,-2 0 0,5-5 191,-1 0 0,3-1 0,-3 3 0,-1 1 0,1 2-80,-5-1 1,5 3 0,-2 0 691,-2 1 0,-2 3-26,-2 5 1,-7 2-266,-4 3 0,-1 2 0,0 6-154,1-2 1,1 0 0,-6 5 0,0 0-128,0 1 0,5-1 1,0 0-1,-1 1-319,-2-1 1,5 0 252,4 0 1,-2-5-514,2 0 365,0-7 1,5 3-1,-2-9 36,-3-3 0,2 1 0,-6-5 0,0 0-2,1 0 1,-1-2 0,-4-5-1,3 0 89,-2-1 1,3 1 0,-2 0 0,1-1 125,1 1 1,-4-2 0,8-2-1,0-2-45,-2 3 1,4 6-1,-6 4 1,0 0 123,1 0 1,4 5 0,-1-1-72,4 3 0,-1 4 0,-1 1 0,-2 5 59,1 1 1,-3-4 0,2 6-1,0 2 102,-2 1 0,4 2 1,-8 1-1,1-3-15,1-3 1,-5 9-1,3-4 13,-3 2 0,-4 0 0,-3-3 1,-6-3-247,-4-1 1,4-5 0,1 3 0,-3-2-361,-2-3 1,5-3-1,-1-1-226,-2 0 0,4 0 0,0-1 0,0-3-462,0-1 0,5-8 1077,-1 2 0,-4-11 0,0-3 0</inkml:trace>
  <inkml:trace contextRef="#ctx0" brushRef="#br0" timeOffset="32640">9066 2557 10989,'9'-7'0,"-2"5"0,-7-6 0</inkml:trace>
  <inkml:trace contextRef="#ctx0" brushRef="#br0" timeOffset="33648">9850 2313 7692,'-15'16'236,"4"0"1,-1 0-31,6 1 0,1 1 0,5 3 1,0 7-1,0 4 0,0 4-175,0 2 0,0 11 1,0-4-1,-2 1-40,-3 1 0,-4-2 1,-8 0-1,1-3-4,0-2 1,-1-2 0,1-6 0,0-1-336,0-4 0,-1-4 1,1-6-1141,0-1 1488,0 0 0,6-7 0,10-9 0,10-9 0</inkml:trace>
  <inkml:trace contextRef="#ctx0" brushRef="#br0" timeOffset="34532">10289 2589 7967,'-16'-5'1390,"0"-1"-1316,0 3 1,-1 1 0,1 2 0,0 0 126,-1 0 1,7 0 0,-1 2-1,-2 3-67,-1 6 0,3 9 1,2 4-1,1-1-221,5 1 0,1 3 1,2-6-1,0 1-82,0 2 0,7-12 0,4 5 0,4-5-14,1-3 0,6-1 0,1-8 0,1 0-130,-1 0 1,4-6 0,-3-1 0,-1-2-30,1-4 1,3-1 0,-5-3 0,-2 3 390,-2 3 0,-2-3 0,-2 3 0,-3-4 327,-5-1 1,1 5-283,-2 0 0,3 8 0,-5-1 267,3 8 1,1 3 0,-2 6-1,4-3-248,0 3 1,6 0-1,-3-1-239,8-1 1,4-5 0,3 3 0,-5-2-149,-4-3 1,-2-3-1,0-2 170,1-5 0,-8 3 1,-2-6 137,0 1 1,-5 1 0,2 2 143,-8-6 0,-3 2 0,-6 0 0,2 0 57,-1 0 0,-3 0 0,-3-4-27,-4 2 0,4 7 0,-5-1 0,1 3 0,0 2-89,2 0 0,-3 0 0,1 0 0,2 2-43,2 3 1,7-3-330,0 4 17,8-5 0,3-1 0,13-1 0,5-5 110,3-5 0,6 2 0,-3-2 0,1 1-4,4 1 1,6-6 0,1 4 0,0-1 69,6 1 1,-4-2-1,1 8 1,-1 1 143,0 2 1,0 2 0,-7 2 86,-4 3 1,-1 4 0,-8 8 0,0-1 0,-4 2-50,1 4 1,-8-4-1,-2 5 1,-3-1 122,-2 0 1,0 0-304,0-6-177,0-7 1,0-4-1,2-10 39,3-6 0,-1-3 1,7-3-2,2 1 0,-4 2 1,1 1-1,3 4 154,2 2 0,1 1 0,2 6 0,2 0 114,2 0 0,-1 0 0,-4 2 21,-1 3 0,6 4 0,-1 8 0,-1-1 0,-2 0-95,-1 1 1,-1-8 0,0-2 0,0-2-429,1 1 1,-1-1 0,-2-7-1,-1-1-868,-2-3 1299,-7-6 0,10-5 0,-5-8 0</inkml:trace>
  <inkml:trace contextRef="#ctx0" brushRef="#br0" timeOffset="35012">11526 2183 7881,'0'-9'153,"0"4"1,0 12 0,2 9 0,1 10-58,3 4 1,6 16 0,-1 2 0,2 3 155,-2 0 1,3 1-1,-3-1 1,2-6-237,-2-3 1,1-10 0,-5-6 0,2-3-8,4-3 1,-6-7 0,1-4-257,-1-2 0,0-3 0,6-8 1,-4-3-65,-2-2 0,6-8 0,-4-4 0,2-1 183,-1-2 0,0 5 1,2-9-1,-1 1 193,2 2 0,1-4 0,1 7 0,-3 2-79,-1 2 0,-2 7 0,4 2 557,-2 2 0,0 4 0,5 10-203,0 9 0,-7 0 0,-2 8 0,-1-2-350,-1-1 1,6 1 0,-4-6-177,2 1 1,0-1 0,4-2 36,-2-3 0,0-4 1,5-7-38,0 0 1,-5 0 0,0 0 0,0-1 51,-2-5 1,5-1-1,-3-6 1,2 2 82,-2-1 0,3 3 0,-3-2 184,4-2 1,1 6-27,0 2 1,-1 10-1,-3 4 1,-3 2 268,-1 0 1,-1 0 0,-2 5-837,6 0 0,-2-7 460,2-3 0,0-5 0,5-1 0</inkml:trace>
  <inkml:trace contextRef="#ctx0" brushRef="#br0" timeOffset="35162">12325 2102 8049,'-15'7'0,"2"2"252,3 0 0,-1-2 0,-6-7-252,1 0 0,7-7 0,2-2 0</inkml:trace>
  <inkml:trace contextRef="#ctx0" brushRef="#br0" timeOffset="35723">12487 2118 7847,'6'33'0,"1"1"0,0 2 551,1 2 1,2 7-1,-2-1-412,1 3 0,-4 4 0,6 1 0,0 1 1,0-5-234,0-2 1,-6-12 0,4 0-1,0-7 139,0-3 0,-5-2 0,3-6-392,0 0 0,2-9 109,8-7 0,-7-7 0,-1-9 1,-1 0 14,-5-1 0,-1-4 0,-2-1 0,0 0 310,0-1 0,0 3 1,-2-5-1,-1 1 196,-3 4 0,-5-3 0,4 1 0,-2 4 197,-4 5 0,4 0 0,-1 6-12,-3-2 1,4 6-510,-2-3 1,7 12 0,-1 4-118,3 5 1,4-1 0,2-1 0,3-2 45,2 2 0,0-4 1,4 0-1,-3-2 35,3-4 1,7-1 0,2-2 0,-1 0 2,3 0 1,-4 0-1,7-2 1,2-1-13,2-3 0,-1-4 0,-1 2 0,-3-1-59,-3-3 0,-1 4 0,-6 3 1,0 3 362,1 2 1,-1 2-1,-2 3 143,-3 6 0,-2 6 0,-5 2 0,1 5-101,-1 1 1,3-5-1,1 2 1,1-4-280,3-2 1,-3-1-1,2-3 1,2-3-402,1-1 1,3-3-1,-1-5 23,0 0 0,0-5 1,1-3-1,-1 1 208,0 0 0,1-4 0,-3 4 0,-1 0 120,-2-1 1,-1 3-1,7 5 1,-1 0-163,0 0 1,-5 0 0,0 0-503,2 0 733,-6 0 0,7 0 0,-5 0 0</inkml:trace>
  <inkml:trace contextRef="#ctx0" brushRef="#br0" timeOffset="36666">13546 2118 8111,'0'16'0,"0"3"0,0 2 772,0 6 1,0 4 0,0 3 0,0 4 0,0 6-627,0 3 1,0 2 0,2-2-1,3-2-589,6-2 1,2-6 0,-1-1 0,-1-7-162,2-8 0,-4-4 0,0-5 0,0-3 43,0-1 1,2-3 0,5-5 388,0 0 0,1-7 1,-1-4-1,0-3 172,0-3 0,6 1 0,0 0 0,0-1 13,1 1 1,-5 0-1,6 0 1,-3-1 298,1 1 0,0 0 0,-6 1 532,0 4 1,1 4-505,-1 7 0,-7 7 0,-4 4 1,-1 4-186,1 1 1,-3 0 0,4 1-421,-4-1 1,3 0-552,0 0 0,3-7 373,-3-3 1,4-4 283,7-2 0,1-8 0,-1-2 88,0-5 1,-1 4 0,-1 0 0,1-1 172,3-3 1,2 6-1,-4 4 297,0 3 0,-5 2 0,-2 2 0,0 1 278,0 3 0,-3 14-538,4 1 0,0 1 0,0 0 0,-2-6-180,-1-5 0,-4 2 0,8-8-267,2-1 1,1-2 0,3-2-22,-1 0 0,0 0 0,1-2 188,-1-4 0,-2-3 1,-1-7-1,-4 0 161,-2-1 0,1 1 0,-5 0 0,3 0 199,-3-1 1,-1 1 0,-2 0 0,0-1 203,0 1 0,-2 2 0,-3 3-92,-6 5 0,-4 5 0,-3 1 0,-2 0-135,-1 0 1,-1 1 0,6 3-1,-1 3-200,1 2 1,5-5-681,0 1 1,10 3 300,1-3 0,1 0 0,10-5 170,2 0 0,1 0 0,3-1 0,-1-3 0,0-1 63,1 1 1,4 2 0,1 2 0,0 0 213,1 0 0,-3 0 0,5 0 0,1 0 91,-1 0 0,-3 0 0,3 0 0,-1 0 141,-4 0 1,-2 7 0,-2 4-1,0 4-10,0 1 1,1 0-1,-3 1 1,-1-1 7,-2 0 0,-6-5 0,6 0-469,2 2 1,-4-6-302,2-2 1,-1-3 188,7-2 0,-1-2 0,0-1 0,1-5 103,-1-1 1,2 6-1,2-5 1,3 3 205,3 0 0,-1-1 0,4 6 1,-2 0 44,2 0 0,-5 0 0,-3 0 0,-3 0-407,-1 0 1,-6 6 0,-2 1-471,-2 2 810,-2-6 0,-5 12 0,0-6 0</inkml:trace>
  <inkml:trace contextRef="#ctx0" brushRef="#br0" timeOffset="36844">14457 2296 8011,'-11'-2'-406,"0"-3"0,-2-4 406,-1 0 0,-10-6 0,-1 6 0</inkml:trace>
  <inkml:trace contextRef="#ctx0" brushRef="#br0" timeOffset="37019">13772 2345 7686,'-36'0'104,"3"0"1,-1 0-1,12 0 993,2 0 1,2 6-770,2-1 1,8 2-1,8-3 1,9 1-336,6-1 1,3-2 0,4-2-1,5 0-464,4 0 0,1-6 0,3-1 0,-1 0-112,-2 0 583,5 1 0,-12-1 0,8-2 0</inkml:trace>
  <inkml:trace contextRef="#ctx0" brushRef="#br0" timeOffset="37285">12064 2361 7693,'-32'8'1769,"6"-7"-1119,-5 7 1,13-8 61,-3 0-320,3 0-582,9-8 1,1 5-379,8-8 1,0 6-1,2-5-53,4 3 0,3 2-1145,7 5 1149,-7 0 617,5 0 0,-12-7 0,5-2 0</inkml:trace>
  <inkml:trace contextRef="#ctx0" brushRef="#br0" timeOffset="37805">15580 2753 7756,'18'16'953,"-9"-8"1,-14-8-346,1-9 1,1-6 0,-3 1-609,-5 3 0,-3-4 0,-3 6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5:40.025"/>
    </inkml:context>
    <inkml:brush xml:id="br0">
      <inkml:brushProperty name="width" value="0.0428" units="cm"/>
      <inkml:brushProperty name="height" value="0.0428" units="cm"/>
      <inkml:brushProperty name="color" value="#004F8B"/>
    </inkml:brush>
  </inkml:definitions>
  <inkml:trace contextRef="#ctx0" brushRef="#br0">1 346 6269,'4'5'-52,"-1"1"1,3-4 65,2 1 1,-3 4 0,2-3 0,1 1 298,1-1 1,4 3 0,0-3-1,0 0-22,2 1 0,-1-1 0,2-2 0,-1 2-287,-1-2 1,-3-1 0,2-1 0,-2 0-113,-1 0 0,4 0 0,-1-1-3,-1-2 0,-1 0 1,-2-3-1,-3-2 60,-2-1 1,-3-1-1,-1 1 1,0-1 78,0 0 0,-1 0 0,-3 0 0,-2 0 208,-3 0 0,-1 3 0,-1 1 0,-1-1 84,-1 2 0,-1 0 1,3 5-1,-1 0-79,-1 0 0,0 1 0,3 3 0,0 2-144,0 3 0,3 1 1,2 0-1,0 0-169,3 0 1,1 0-1,1 0-52,0-1 0,1 0 1,1-1-1,3-2-87,0-2 0,2-1 1,3-3-1,0 0-27,0 0 1,0 0 0,0 0 0,0 0 53,-1 0 1,1-3 0,0 0 284,0 0 1,0-1-1,0 1 88,0 1 0,-1 2 0,0 2 0,-2 2-16,1 2 0,6 0 1,-4 4-1,2 0-67,3 0 0,-3 0 0,3 1 0,0 1-118,-3 1 0,-1 1 1,-2-3-1,-2 1-59,0 1 0,-5 0 1,1-3-1,-1 0-26,-2 0 0,0 0 0,-2 0 0,-2 0-47,-6 0 1,0-2-1,-4 0 1,1-2 84,-1-2 0,1-1 0,3-3 165,0 0 1,2-1 0,1-2-85,4-4 0,2-1 0,1-3 0,0-3-5,0-2 0,4-2 0,1 0 0,2 2 17,0-2 1,-2 0 0,3-1 0,-1 1 23,0 2 0,1 2 0,0-1 0,-2 1-40,2 2 0,1 2 0,1 2-28,0 1 0,0 5 1,0-1-1,-1 2 50,1 1 1,0 0-1,0 1-23,0 2 0,0 3 0,0 3 0,-1 1-42,-3 0 0,2-3 0,-3 0-562,0 0 0,1 2 587,0 1 0,3-4 0,-4-2 0</inkml:trace>
  <inkml:trace contextRef="#ctx0" brushRef="#br0" timeOffset="146">398 277 9246,'-6'-1'-8,"3"-2"1,6-3 0,3-4 0</inkml:trace>
  <inkml:trace contextRef="#ctx0" brushRef="#br0" timeOffset="721">586 308 7577,'9'13'0,"-2"0"0,-3 0 1455,1-2-813,0-2 0,6 1-574,2 0 1,-2-3 0,3-2 0,-3 0-117,-1-3 0,-1-1 0,1-1 87,0 0 1,-3-1 0,-2-2-256,0-4 1,1-2 0,-2-1 0,-2 1 62,-1-1 1,-1 2-1,0-1 150,0-2 0,0-1 0,0 2 0,0 0 288,0 0 0,0 0 545,0 0-332,-4 0-506,3 5 1,-4 5 0,5 6-158,0 3 0,1 1 0,1 0 1,3-1-60,0-2 0,2 1 1,3-2-1,0 1 87,0-1 1,0-4-1,0 2 1,0-2 29,-1 1 1,1-2 0,0 3 0,0-3 77,0-1 1,0-5-1,0 0 70,0-1 0,-5-3 1,-1 3 181,-3-3 1,-1 2 87,0 1 0,-5 4 0,-1-2 99,-3 3 0,-1 1 0,1 1-175,3 3 0,-2-2 0,5 4-241,0 2 0,2 1 1,1 1-4,0 0 0,1 0 0,3 0 0,2-2-315,3-1 0,1 1 0,1-5 1,1 0-140,1 2 0,2-4 1,-3 2-1,2-2-39,2-1 1,-3-3 0,2-1 0,0-1 501,-3 1 0,3-4 0,1 3 0</inkml:trace>
  <inkml:trace contextRef="#ctx0" brushRef="#br0" timeOffset="953">1330 239 7577,'6'9'386,"-3"1"334,-2 0 1,3 0 0,0 0 0,1 0-694,-1 0 1,4 0 0,-2 0 0,3-1-606,1-3 0,0 2 1,0-5 577,0-1 0,0 0 0,0-2 0</inkml:trace>
  <inkml:trace contextRef="#ctx0" brushRef="#br0" timeOffset="1105">1401 128 8234,'-10'0'930,"0"0"0,0 0-2211,0 0-824,5 0 2105,0-4 0,5 3 0,0-4 0</inkml:trace>
  <inkml:trace contextRef="#ctx0" brushRef="#br0" timeOffset="1336">1421 0 7834,'5'10'615,"0"0"0,-5 1 0,0 1-441,0 2 1,3 3-1,1 0 1,2 3-83,2 3 0,0-2 0,2 2 1,0-2-93,0-1 1,-1-2-1,-1-1 1,-3-4-268,0-2 1,1-1-1,-1-1 1,-1-1-2492,1-2 2758,-2-4 0,-3-2 0,0-5 0</inkml:trace>
  <inkml:trace contextRef="#ctx0" brushRef="#br0" timeOffset="1467">1509 268 7599,'-5'-10'539,"-3"4"65,5-1 1,-1 1 212,4-4 0,1 4-785,3 3 1,1-2-1,5 2 1,0 0-352,0-2 0,0 4 0,1-3 1,1 1 318,1-1 0,0-4 0,-3 3 0</inkml:trace>
  <inkml:trace contextRef="#ctx0" brushRef="#br0" timeOffset="1867">1975 208 9026,'-10'-6'831,"1"2"1,-1 1-446,0-1 1,0 1 0,0 3 0,0 0-296,0 0 1,-3 1 0,0 2-104,0 4 0,4 2 0,2 1 0,4 0-474,1 0 1,2-4-1,2 0 1,0-1-52,1 1 0,5-4 0,-2 1 0,3-2 216,1-1 0,-3 0 0,-1 0 0,2-1 214,1-2 1,-2 1-1,-2-5 1,1-1 209,-1 0 1,-2-1-1,3 1 1,-1 1 777,1 0 0,-4 1 1,3 1 1957,-1 0-2411,-3 2 1,3 4 0,-2 2 0,0 4-279,1 2 0,1 1 0,-1 0 0,1 0-763,2-1 0,0-2 1,4 0-1,1-1-488,2 0 0,0-2 0,2-4 1101,-1 0 0,0 5 0,-5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5:23.004"/>
    </inkml:context>
    <inkml:brush xml:id="br0">
      <inkml:brushProperty name="width" value="0.0428" units="cm"/>
      <inkml:brushProperty name="height" value="0.0428" units="cm"/>
      <inkml:brushProperty name="color" value="#004F8B"/>
    </inkml:brush>
  </inkml:definitions>
  <inkml:trace contextRef="#ctx0" brushRef="#br0">41 89 7684,'5'0'167,"0"-5"1,-4 3-375,2-5 1,-2 4-262,2-4 642,-2 1-172,-1-4 0,-1 4 1457,-2 3-854,2 2 1,-2 2-561,6 2 1,1 6 0,4 4 0,-1 1-14,0 0 1,-1 1 0,-1 5 0,1 0 19,-1 0 0,-1 0 0,1 1 1,0 1-12,-3 1 0,0 1 0,0-2 0,2 0 4,-2-3 1,2 1 0,0-5-1,-1 1-112,1-3 1,-2-2-1,4-1 32,-2 0 0,3-3-1096,-4-1 1039,1-4 1,-5 3 235,-3-5 1,2 0 0,-4-1-137,2-3 0,-3 2 0,4-4 1,0-2-74,-2-1 0,3-1 1,-3 0-1,-1 0 4,1 0 0,3 0 1,-3 0-1,2-1 117,-1-2 1,-3 2 0,1-3 0,0 1 49,-1-1 0,0-2 0,-1 2 0,0-2-41,1-2 0,2 0 0,-3-2 0,3 0 59,0 0 0,-2 0 0,4 2 0,0 1-40,-2 4 0,4 2-166,-2 1 79,2 4 0,5 2 1,2 5-36,-1 2 0,3 4 0,-3 6 1,-1 4 34,0 1 1,3 3 0,-4 1 0,1 2-135,0-2 1,-3 2 0,3-1 0,0-1-33,-1-1 1,2-1 0,-3 0 0,1-2 26,-1-1 1,3-3 0,-2-4-1,-1 0-506,-1 0 1,-1-3-1,1-2 648,3 0 0,-3 2 0,3-1 0</inkml:trace>
  <inkml:trace contextRef="#ctx0" brushRef="#br0" timeOffset="1558">100 218 7649,'-5'0'2247,"0"-1"-1636,5-3-433,5 3 0,0-3 0,5 4-280,0 0 0,3 0 0,0 0 1,0 0 124,-2 0 0,2 0 1,1 0-1,1 0-126,-1 0 0,2-1 0,-2-2 0,-2 0-151,-1 1 1,-1 1 0,0 0-323,0-3 1,-4 3 68,1-2 1,-5 1-540,1-2 1046,-2 3 0,-5-3 0,-2 4 0</inkml:trace>
  <inkml:trace contextRef="#ctx0" brushRef="#br0" timeOffset="2053">250 98 7649,'0'-10'153,"-1"0"1,-1 0 78,-2 0 1,1 0-1,3 0 1,0 0 90,0 0 1,0 4-101,0-1 0,1 5 0,1 0-4,2 4 0,3 4 0,-1 6-198,-1 2 1,4 3-1,-2 0 1,1 2 97,-2 0 1,3 5 0,-2-1 0,0-1-62,0-1 1,2 2 0,-4 0 0,1-2-65,-3-3 0,2-1 1,-2-3-1,0-2-43,2-1 1,-4-1 0,2 0 16,-2-1-382,-1 1 333,0-4 1,0-6-1,0-7 1,-1-2 50,-2 0 1,2-1-1,-3 0 1,2-1-3,-1-3 0,1 2 0,-4-3 0,1-1 19,-1 1 1,3 2 0,-3-4 0,1 1 8,-1 0 1,3-2 0,-3 1 0,1-2-56,-1-1 0,4 2 0,-2 0 0,0 3-27,1 0 0,-1 2 0,1 3-97,0 0-135,0 5 0,3 1-113,0 8 0,1 1 1,1 5 430,1 0 0,5 0 0,-2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4:08.201"/>
    </inkml:context>
    <inkml:brush xml:id="br0">
      <inkml:brushProperty name="width" value="0.04312" units="cm"/>
      <inkml:brushProperty name="height" value="0.04312" units="cm"/>
      <inkml:brushProperty name="color" value="#004F8B"/>
    </inkml:brush>
    <inkml:brush xml:id="br1">
      <inkml:brushProperty name="width" value="0.0428" units="cm"/>
      <inkml:brushProperty name="height" value="0.0428" units="cm"/>
      <inkml:brushProperty name="color" value="#004F8B"/>
    </inkml:brush>
  </inkml:definitions>
  <inkml:trace contextRef="#ctx0" brushRef="#br0">1112 293 7616,'5'2'-21,"-1"1"1,-3 3 0,-1 3 0,0 2 0,1 1 0,1 3 470,1 0 0,4-2 1,-3 4-347,2 1 0,-3-3 0,3 0-317,-2 0 1,3-2 219,-4-3 1,4-6-97,-4-4 1,0-4 0,-3-7 0,0-1 60,0-1 1,0-4 0,0 3 0,0-1 63,0 1 1,1-4-1,2 3 1,0-2 96,-1 1 1,4 4 0,0-1 0,2 2-36,-1 1 1,1 0-1,-1 1 1,2 2-26,1 4 0,-4 2 0,1 1 0,1 1-7,1 2 0,-4 3 0,-1 5 0,0 1-55,-1 1 0,4 0 1,-3-3-1,1 0-65,-1 0 0,-1 0 0,-3 0 1,1-1-166,3-3 1,-3 3 0,2-2 24,-2 2 0,-1-3 1,-1 0 70,-2-2 153,2 0 1,-4-6 0,5-1-1,1-4 75,3-1 0,1-3 0,5-1 0,0-3-18,0 0 0,0 2 0,1-3 0,1 2-60,1 2 1,0 1 0,-3 2 0,0 2 11,0 4 1,0 2-1,0 1 1,-1 2-6,-3 5 0,2 0 1,-3 10-1,-1-1-76,0 0 1,3 3-1,-3-4 1,2 0-76,2-1 1,-3 0-1,2-2 1,-1-2-66,0-2 1,3-6-1,-3 1 1,3-2 23,1-1 1,0 0-1,0 0 1,0-1 57,0-2 1,0-1 0,0-4 0,0 1 197,-1-1 0,1 0 0,0-2 0,-1 0 124,-2 0 0,2 0 0,-4 0 0,2 0-28,-1 0 0,-3-3 1,0 0-1,-2 1-66,-1 1 1,0 1 0,-1 1 0,-1 1-41,-2 2 1,-3 2-1,0-1 1,-2 0-6,-1 3 1,0 1 0,0 1 0,0 0-39,1 0 0,-4 4 1,2 3-1,3 2-49,-1 1 1,1 3-1,1 1 1,3 2-6,0 1 1,3-2-1,-3-2 1,3-2-142,1-1 1,5 0 0,1-1-43,3-3 0,2-1 1,1-5-1,1 0-1,-1 0 1,-1-4 0,-1 0 0,0-3 89,0-4 1,-1 1 0,-1-3 0,-3 2 242,0 1 0,-2 0 0,-3 0 75,0 0 0,0 4 1151,0-1-1055,0 5 0,0 2 0,0 7 1,0 1-160,0 2 1,3 0 0,1 0 0,-1 0-309,1 0 1,1 0 0,2 0 0,0-1-83,1-3 0,-3 2 0,2-5 0,1 0-24,0-2 0,2-1 1,0 0-1,0 0 107,0 0 0,0-5 1,-1-1-1,-1-3 93,-2-1 0,0-3 1,0-1-1,-1 1 127,-1-1 1,-3 3 0,3-2 0,-3 1 129,-1-2 0,-1 3 0,-2-3 0,0 1 69,1-1 1,-3 0 0,1 2 0,0-1-95,-1 1 0,1 1 1,2 1 150,-2 0-341,1 4 0,3 3 0,0 6 1,0 4-49,0 2 0,3 5 0,2 3 0,0 1 7,3 2 0,0 0 1,-1 0-1,-1-1-119,-2-3 1,3 3-1,-3-4 1,1 1-35,-1-3 1,1-2-1,-3-1-52,1 0 0,1-5 259,0-1 0,0-4 0,4-4 0,-3-2 25,0-3 1,3-1 0,-2-1 0,2-2-18,-2-4 0,3 2 0,-2-1 1,1 2 207,-2 2 1,3 1-1,-2 1 216,2 0 1,0 1-128,1 3-261,0 1 1,-4 10-1,-4 1 1,-4 3-189,-5 1 1,-2 1 0,-1 1 0,1 1-154,-1-1 0,-4-1 1,1-1-1,1 0 134,1 0 0,1-3 0,0-2 1,1 1 248,3-1 1,0-2 0,4 1 7,-1 0 1,0-1 0,7 2-74,2 0 0,3-2 1,1-3-1,0 0 28,0 0 0,1 0 0,1 0 0,2 0-46,2 0 0,-3 0 0,3 0 0,-2 0 1,-2 0 1,2 0 0,1 0 0,-1-1 32,0-3 1,1 3-1,-3-2 1,1 2-8,-1 1 1,-1-3 0,-1-1-1,0 1-96,0-1 1,0 1 0,0-3-29,0-2 1,-5 3 205,-1-2 1,-3 0 35,-1-3 1,-1 0 224,-3 1 0,3 2-164,-2 0 0,2 6-152,1 1 1,0 1 0,0 6 0,1 1-5,2 0 0,-1 6 0,4-1 1,-1-1 1,1-1 0,-1 2 1,3 1-1,-1-3-275,0-4 1,2 2 0,1-3 53,0-1 0,0 0 1,0-5-1,0-2 60,0-1 1,-1 1 0,-2-5-1,0 0 62,1-2 1,-3-4-1,1-1 1,-1 1 193,1-1 0,-4 3 0,1-3 0,-2 3 38,-1 2 0,4-1 0,-1 0 0,-1 0 180,-1 0 0,-1 3-107,0 1-187,0 3 1,4 3-1,-1 7 1,0 2-102,2 1 1,-3 1 0,3 1 0,1 1-7,-1-1 0,-1 3 0,2-2 0,1-1-155,-2-1 1,4-2 0,-2-1-9,2-2 0,-1-3 0,0 3 101,-1-2 0,-4 0 1,3-5 60,-2-3 1,-1 2 0,-3-5 0,0 0 123,0-2 1,1-1 0,2 0-1,0 0 36,-1 0 1,4 0 0,-1 0 0,2 2-17,-1 1 1,0-2 0,2 3-1,-2-2 7,2 1 0,1 3 74,1 4 0,0 1 1,-2 2-65,-1 4 0,2 3 0,-4 2 0,2 1-167,0-1 1,-1-1 0,4-1 0,0 0-249,0 0 1,0-3-1,0-2 1,0 0-158,0-3 1,0-1-1,0-1-99,-1 0 0,1 0 0,0 0 426,0 0 0,-3 0 1,-2-1 311,0-3 1,1 2 0,-1-3 113,0 0 0,2 1 0,3 2-37,0-2 0,0 1 0,0 3-163,-1 0 0,1 0 0,0 0 0,0 0-91,0 0 1,-1-1 0,-1-1 0,-2-2-39,2 2 1,1 0 0,1 0-1,-1-3-14,-3 0 0,3 2 0,-2-4 0,1-1-180,2-1 1,-1 0-1,-2-1 1,-4 0 124,-2 0 1,-1 3-1,0 1 1,0-2 158,0-1 0,-4 0 1,-4 3-1,-4 1 275,-5 1 0,-1 3 0,-2-3 0,0 3-81,0 1 1,1 5 0,2 1 0,1 3-34,2 1 1,2 0 0,4 0 0,3 0-265,0 0 1,2 0 0,3 0 0,1-1-297,2 1 1,3-3 0,4 0-1,0-1-2,0 0 0,0-2 1,1-4-1,1 0 59,1 0 1,0 0-1,-2-1 1,1-2 46,2-4 1,-1-1 0,-4 1 0,-2 0 575,0-1 1,-4 1 0,3-1 1735,-2 1-864,4 5-1024,-7-2 1,4 8-1,-1 3 1,1 2-286,1 0 1,3 1 0,-3 1 0,3 2-133,1 0 1,0 3-1,0-1 1,0-1 47,0 0 0,3 4 0,0-3 0,-1 2 7,-1-1 0,3-2 1,-1 2-1,-2 1 137,-4-2 1,2 4 0,-3-4 0,-1 2 81,-1-1 1,-3 1-1,-1 3 1,-1-1 39,-3-3 0,-6 5 1,-6-3-1,-3-1-15,-1 2 1,-4 0 0,-2 1 0,-3-2-13,-1-1 0,1 1 0,2-5 0,0-1-147,0-1 0,-2-6 0,-1 0 0,2-2-274,1 0 0,0 1 0,3-5 0,-1-3-261,1-2 0,0-3 0,2-2 621,-1-2 0,-1 2 0,5-4 0</inkml:trace>
  <inkml:trace contextRef="#ctx0" brushRef="#br0" timeOffset="195">2392 65 7659,'-10'6'0,"0"-1"1591,0-1-1300,5-3 1,1-1 0,8-6-292,2 1 0,7-4 0,3 3 0</inkml:trace>
  <inkml:trace contextRef="#ctx0" brushRef="#br0" timeOffset="1400">3781 154 7752,'-11'-10'58,"-1"0"1,-2 0 174,2 0 0,1-1 0,1-1 0,0-2 1,1 1 72,-1-1 1,3 3-1,1-2 97,2 2-366,-4 1 1,7 5 0,-2 5 0,3 7-216,3 5 0,2 3 0,2 5 0,0 1-53,1 2 1,1-2 0,-1 4 0,0-2-3,-1 0 0,-2 0 0,3-4 1,-3-3-182,0-2 0,1 0 0,-2-1 0,-1-2 414,1-3 0,-2 1 0,1-8 0,-6 2 0,0-6 0,-2-4 0,0-2 0,3-1 0,-3 4 0,-1-1 0,0 0 60,-1-2 1,0 3 0,-3 2 0,1 0 323,-1 1 0,-1 0 1,-2 3-1,0 0 456,1 0 1,1 0-611,1 0 1,5 1-159,1 2 0,4-2 0,5 3 1,4-3-261,3-1 0,5-5 0,0 0 0,1-2-647,-2 1 0,3-1 1,-3-2-1,3 1 863,1 2 0,-4-1 0,0-3 1,-1 0-25,1 0 0,-4 1 0,1-2 0,-2-2 553,-1 0 1,0 0 0,0 3-164,0 0 0,-5 0 0,-1 0-23,-3 0 1,-2 2-95,-3 1 1,2 2-245,-4 5 0,3 2 1,0 1-30,2 4 1,1 2 0,0 5 0,1 2-146,2 3 1,0 1-1,3 0 1,2-1 74,1 1 0,-1 0 1,0-1-1,-1-1 72,1-2 0,-1-4 0,1 3 139,-1-1 1,-4-3-117,4 2 1,-4-6-144,3-4 0,-2-2 0,1-2 1,1-2 14,-1-4 0,-1-3 0,2-2 0,1-1 111,-2 1 0,3 1 1,-4 1-1,1 0 58,-1 0 0,4 0 0,-1 0 175,1 0 1,-1 4 0,0 0-100,0 2 0,-1 1 1,-1 7-109,0 2 1,-2 3-1,-2 1 1,1 1-4,2 2 0,-1-2 0,-3 4 0,1-3-557,2-2 0,0 5 58,3-5 1,1-1 0,3-4 281,0 0 0,0-2 1,0-4-1,-1-1 258,1-1 1,0-4 0,0 3-1,1-2 61,3-2 1,-3-1 0,3 0-1,-2-1 69,-2 0 0,5 0 1,-5 0-1,0-1-52,-2-2 0,0 2 0,-4-3 0,0 3 21,1 1 0,-2 4 1,-4-1-116,-2-1 0,-3 4 0,-4 1-64,0 2 0,0 2 0,1 2-104,-1 4 1,3 1 0,1 2 0,2 0 59,2 0 0,-3 3 1,2 1-1,1-1 16,1 1 1,1-3 0,1 3 0,1-3-116,1-2 1,5 0-1,-1-1 1,2-2-124,1-2 1,-1-1-1,2-3 1,2 0-100,0 0 0,3 0 0,-1 0 1,0 0-15,3 0 1,-3-1 0,2-1 382,0-1 0,-2-5 0,-1 2 0</inkml:trace>
  <inkml:trace contextRef="#ctx0" brushRef="#br0" timeOffset="2590">4684 283 7774,'10'0'120,"0"0"1,0-5 0,-1-1-210,1-3 1,0 2 0,-1-1-1,-1 0-130,-2-1 1,0-7 0,2 6 0,-3-1 274,0 0 1,-2 5 0,-3-1 360,0-1 0,-1 1 254,-3 0 0,2 3-620,-4 4 1,0 4-1,0 3 1,2 1-91,3 2 0,2 0 0,1 0 0,3 0-143,0 0 0,2-3 0,3-1 0,0 1-12,0-2 1,0 3 0,0-5-1,-1 0 38,1-2 1,1-1-1,2 0 1,0 0 64,-1 0 1,0 0-1,0 0 1,1-1 133,0-3 1,1 2 0,-1-4 0,-1-1 144,-1 1 1,-1-2 0,0 2 0,-1-1 169,-2 1 1,0-1-1,-3-3 1,-1 0-72,1 0 0,-3 1 0,3-1-66,-3 0 0,-6 3 0,-1 2-262,-3 0 1,-1 2 0,0 3 0,0 0-48,0 0 1,0 0 0,0 1-1,0 2 6,1 4 1,0 2-1,1 1 1,2 1-7,2 2 1,-3-2 0,4 2 0,1-2-44,1-1 1,2 0 0,1 0 0,3-1-60,0-3 1,2 2 0,3-5 0,0 0-102,-1-2 0,5-1 1,0-1 268,1-3 1,-4 2-1,1-3 1,-5-1 107,1 1 1,0-2 0,-1-3 0,-1 0 88,-2 0 1,0 4-1,-3-1 1587,2-1-461,-2-1-1360,4 4 0,-5 2 0,0 6 0,0 3 12,0 3 0,0-2 0,1-2 0,2 1-413,4-1 0,-2 1 0,2 1 0,0-3-244,2 0 0,-2-2 0,-1 1 531,2-2 0,1-1 663,1 0 0,0-1-210,0-2 0,-1 0 0,-2-3 208,0-2 1,-4 2 0,4 1-242,1 1 0,-3-3 0,2 4 1,0-1-346,2 0 0,1 2 0,0-4 0,0 2-158,0 2 0,0-3 0,0 2 0,0 1-61,0 1 0,0 1 1,-1 0 20,1 0 1,0 1 365,0 2 0,-3 2 0,-2 5 0,0 0-24,-3 0 0,-1 0 0,-1 0 381,0 0 0,-4-1 0,-3-3-192,-2-2 0,-1 0 0,0-1-218,0 0 1,1-2 0,-1-1-597,0 0 0,4-5 382,3-1 0,2 0 0,2 1 1,2 0 99,4 3 1,-2-2-1,2 0 1,1 1 95,0-1 0,6 3 0,-1-4 0,-1 2 66,-1 0 1,2-2 0,2 3 0,-1-2-7,0-2 1,3 3-1,-3-4 1,0-1-38,1 0 1,-2 1-1,-2 0 1,1 0 43,1-2 0,-3-1 1,-4 0-1,-1 0 71,1 0 0,-4 3 0,1 1 0,-3-1 149,-3 2 1,-2-3 0,-5 5 0,0 1 185,0 0 1,0 2 0,0 0-535,0 0 0,0 2 0,1 1-196,3 3 1,1 3-1,5 1 1,0 0-385,0 0 0,1 4 456,3 3 1,1-3-1,6-1 1,1-3 244,2-3 1,0 1 0,-2-4 0,2 1 32,2-1 1,-3-1-1,2-3 1,0 0-141,-3 0 0,-1 0 0,-1 0-784,0 0 1,-5-1 194,-1-2 0,-4 2 637,-4-3 0,-1 3 0,-5 1 0</inkml:trace>
  <inkml:trace contextRef="#ctx0" brushRef="#br0" timeOffset="3180">4851 34 8038,'5'6'809,"-5"-3"0,-1-2 1,-6-1-1,-1 0-709,0 0 0,-2 0 0,0 2 0,0 0-215,0 1 0,1 1 1,1 0-1,3 2-46,0 3 0,2 1 0,3 0 0,0 0-472,0 0 1,1 1 632,3 2 0,1-2 0,5 3 0</inkml:trace>
  <inkml:trace contextRef="#ctx0" brushRef="#br1" timeOffset="19062">1 1156 8163,'0'10'55,"0"1"1,1 3-1,1 2 1,2 3 170,2 1 1,-4 0 0,2-1-284,1 1 1,-4-3 0,3-2 0,0 0-174,-1-3 0,0 2 0,-3-1-898,0-1 1128,0-1 0,0-1 0,0 0 0</inkml:trace>
  <inkml:trace contextRef="#ctx0" brushRef="#br1" timeOffset="19463">29 1137 7667,'0'-6'787,"-1"2"0,-1 3-849,-1-3 0,-1 4-37,4 0 0,5 0 0,1 5 0,3-2 119,1 0 0,3 2 0,2-2 0,0 3-19,3-1 1,1 3 0,0-4 0,1 1-32,0-1 1,0 4-1,0-2 1,0 3-10,0 1 0,-1 0 1,0 0-1,-2 0-43,-4 0 0,1 3 0,-2 1 0,-2 1 66,-2-1 0,-6 3 0,1-3 0,-1 0 67,-2 1 1,-5-1 0,-1-2 0,-4 1 2,-4-1 0,-1 3 0,-5-3 0,0-2 58,0-3 0,1-1 0,-1 2 1,1-3-77,2 0 0,-1-2 1,2-3-1,0 0-141,-1 0 1,5-3 0,-1-2 0,2 1-867,1-1 0,4-2 971,3 0 0,-2-6 0,-1-3 0</inkml:trace>
  <inkml:trace contextRef="#ctx0" brushRef="#br1" timeOffset="19937">396 1107 8155,'-5'4'848,"1"2"1,4 5 0,0 2-1119,0 4 0,3 0 0,1 1 1,2-2 191,2 2 0,-1-4 0,1 1 87,-1-1 1,-2 0-170,2 3 0,2-4-329,-3-6 1,0-3 0,-1-5 265,0-2 1,-2-3 0,-3-4 349,0 0 1,0 0 0,0 1-18,0-1 0,1 3 175,2 0 0,3 2 1,4-2-1,0 3-92,0-1 1,-1 4 0,2-2 0,2 2-175,0 1 0,1-1 1,-2-1-347,2-2 256,-1 1 0,0 3 0,0 0-30,-1 0 0,-1 0 1,-1 0-1721,0 0 1482,-4 0 1,-2-4-1,-5-2 339,-2 1 0,-7-4 0,-6 3 0</inkml:trace>
  <inkml:trace contextRef="#ctx0" brushRef="#br1" timeOffset="20117">626 1146 7413,'-10'-8'0,"0"-1"-16,0-2 0,3 0 0,1 3 0,-1 2 0,2-2 1971,1-1-1826,-1 4 1,7 1 0,-1 9 0,2 4 42,2 3 1,2 5-1,0 0 1,2 3-193,1 3 1,-1-1 0,-2 3-1,0-1-148,1-1 1,-3-3 0,2-1 0,-1-2-277,0-4 0,-1 0 0,-2-2 0,1-2-336,2 0 1,-4-4 779,1 2 0,-2-5 0,-1 3 0</inkml:trace>
  <inkml:trace contextRef="#ctx0" brushRef="#br1" timeOffset="20749">1271 1196 7487,'0'7'-540,"0"-1"607,0 2 0,-5 4 0,0 1 0,-2 0 131,0-2 1,2 0-1,-3 1 1,2 1-155,-2-1 0,0-4 0,0-2 0,2 1-119,-2-1 0,3 1 1,-2-3-1,0-1-241,2 1 1,-4-3-1,2 3 97,-1-3 0,1-4 0,1-2 0,1 0 219,-1-3 0,3 2 0,-2 0 0,0-2-7,3-1 1,1-2 0,1-1-1,1-2 148,2-2 0,0 3 0,3-3 0,1-1 7,-2 2 0,4-4 0,-2 2 0,2 0-57,0 0 0,0-2 0,-1 4 1,-1-2-41,0 1 0,-2 4 1,-1-3 6,1 1 1,-4 0-1,2-3-102,-2 4 0,-1 5 41,0 2 0,-4 3 0,-3 0 0,-2 2-47,-1 1 0,0 3 1,0 3-1,1 2 50,-1 3 0,1 1 0,1-1 0,3 1 203,0 1 0,2 5 0,4-3 0,2 2-123,4-1 0,3 0 0,3 1 0,4-1-67,1-2 1,2-1 0,0-2 0,0 0-113,0-1 1,-4 2-1,0-5 1,-1 2-15,1 1 0,-4-1 0,1-2 1,-2 0-615,-1 1 0,0-4 727,0-1 0,0 3 0,0-1 0</inkml:trace>
  <inkml:trace contextRef="#ctx0" brushRef="#br1" timeOffset="21742">1758 1225 7652,'0'10'914,"0"0"-482,0 0 0,1 0-333,2 0 0,6-2 1,5-1-313,2-4 175,0 3 1,4-5 0,1 2-1,1-3 34,1-3 0,0-2 1,-2-3-1,1-1-129,2-2 1,-2-1 0,-5 2-1,0 0 24,0 0 0,1-4 0,-1-2 0,-4 0-77,-2-1 1,-1 1 0,-1-4-1,-2 0 144,0 0 0,-5 0 1,1 0-1,-3 2-18,-3 1 1,-6-1 0,-5 4 0,-1 1 148,-3 2 1,-4 0 0,-2 7-1,-1 2 231,1 1 1,-2 6 0,1 1 346,0 3-515,3 1 0,-2 1 0,5 2 1,1 3-64,2-1 1,4 5 0,0-1-1,3 4-314,2 2 1,5 2 0,-1 2 0,2 0-33,1-2 0,0-3 1,1-5-1,2-3 257,4-3 0,1 3 0,2-1 0</inkml:trace>
  <inkml:trace contextRef="#ctx0" brushRef="#br1" timeOffset="22011">2024 1225 7642,'0'-6'836,"1"2"0,2 4 1,3 1-636,-1 2 0,7 7 0,-2 7 1,1 2-309,0 0 1,-4 5 0,-1 0 0,1 0-152,-1 0 1,1 3-1,-3-4 1,-2-2-15,-1-3 1,2-1-1,1-4 1,-2 0-1895,-1-2 2166,-1-1 0,0-5 0,0-1 0</inkml:trace>
  <inkml:trace contextRef="#ctx0" brushRef="#br1" timeOffset="23074">2223 1206 7632,'0'-5'749,"0"1"0,1 8 1,1 2-629,2 3 1,3 1-1,-1 0 1,1 1-274,-1 2 1,1-2-1,2 2 1,-2-2-5,0-1 0,-2-3 1,3-2-1,-1 0 3,1-3 0,-3-1 0,2-1 0,0 0-95,2 0 0,-2-4 0,-1-3 1,1-2 25,-1-1 0,1 0 1,-2-1-1,-1-1 211,0-1 0,0 0 0,-4 3 0,0 0 136,0 0 0,0 0 1997,0 0-1840,0 5 0,0 5 0,0 6 0,0 3-162,0 1 1,4 0 0,2 0 0,0 0-165,1 0 0,0 0 0,2 0 0,1-2-184,0-1 0,0-3 1,0-2-1,0 0-141,0 1 1,0 0 0,0-3 0,0-1 146,0-2 0,0 1 1,-2-5-1,0-1 116,-1 0 1,-1-2 0,3 0 70,-2 0 0,-2 0 1,-2 0-1,0 0 708,-1 0 0,-1 0-283,-1 0 1,-1 5 284,-2 1 1,-3 4-531,-4 4 1,4 1 0,0 5 0,2 0-177,2 0 1,0 0 0,2 0 0,2 0-176,1 0 0,-1 0 0,5 0 1,0-2 112,2-1 0,2 1 0,1-4 1,2 1-130,-2-1 0,0-1 0,0-3 1,1 0 103,-1 0 1,0-1 0,1-2 0,0-3 133,-1 1 1,0-4 0,0 2 0,1-1-31,0-2 0,-4 0 1,-1 0-1,-1-1 89,1-2 1,-4 2-1,0-3 198,1 3 1,-4 1-1,1 2 6,-4 1 1,-4 3-1,-4 4-5,1 0 1,-1 1-1,1 2-249,2 4 1,-1 1-1,5 2 1,1 0 52,1 0 1,1 0 0,0 0 0,1 0-228,2 0 1,3 0 0,4 0 0,0-1-216,0-3 1,-1 2 0,1-5 0,0-1 119,0-1 0,3-1 1,1 0-1,-2 0 119,-1 0 1,2-1 0,0-1-1,-1-2 118,-1-2 1,-2 3 0,-1-4 0,-1 0 124,0-2 1,-1 2 0,-1 1 0,1-2 178,-1-1 0,-2-1 0,0 0-8,-2 0 0,-1 0 0,0 0 64,0 0 1,0 4 84,0-1-538,0 1 1,1 0-149,2 3 0,0 3 89,3 3 0,1 3 1,3 4-1,0-2-3,0-1 0,-1 2 0,2-3 1,2 2-23,0-1 0,0 2 1,-3-3 335,0 3 1,0 1 0,-1 0 127,-3 0 1,0-4-1,-4 1-152,1 1 1,5-4-1,-1-1-156,1-1 0,2-2 0,0 0 0,0-2-517,0-1 1,3 1 0,1-5 0,-2 0 544,-1-2 0,3-1 0,2 0 0</inkml:trace>
  <inkml:trace contextRef="#ctx0" brushRef="#br1" timeOffset="23399">3751 849 8112,'-4'-6'3070,"-3"3"-2504,-2 2-729,4 1 1,1 4-1,8 4 1,1 4-1,2 5 148,-1 2 1,0 5 0,2 2-1,-3 3-29,0 1 0,2-1 0,-1 0 0,0-2-199,1-4 0,0-2 0,2-3 1,-2 0-1105,0-1 0,-2-5 1347,2 1 0,2-2 0,-4-1 0</inkml:trace>
  <inkml:trace contextRef="#ctx0" brushRef="#br1" timeOffset="25200">3533 1026 7700,'-10'-1'157,"0"-2"0,3 1 0,2-5 0,-1 0 0,2-2 102,-1-1 0,3 0 0,4 0-200,2 0 0,4 1 0,-2 1 1,4 2-172,3-2 1,2 3 0,2-2 0,0 0 135,0 2 0,2-3 0,1 4 0,0-1-332,0 1 1,0-4 0,-1 3 0,1-2 148,0 1 0,-3 2 0,-1-1 0,1-1 353,-2 1 0,3-1 0,-5-2 0,-1 3 248,-1 1 1,-1 0 0,0 4-153,0 0 0,0 0 1,-1 1-1,-2 3 15,0 2 0,-2 7 1,2 5-1,-4 3-153,-1 2 0,-1 5 0,1-3 0,1 2-61,-1-1 1,3-4-1,-1 1 1,1-3-165,-1-3 1,3 0 0,-4-4 0,-1 0-1105,-1-2 0,3-1 902,-1-1 0,0-2 0,-4-1 341,-2-2 1,2-2 148,-3-5 1,8-3 0,2-4-166,3 1 1,1-1 0,0-1-1,0-2-75,0 0 0,0 1 0,0 4 1,0 3 18,-1 0 1,1-1 0,0 3 129,0 0 0,-3 7 0,-1 2 0,1 3-67,-1 1 1,2 0 0,-1 1-1,2 0 75,1-1 0,3 2 1,0-6-1,0-1-195,2-2 1,-3 2-1,3-2 1,0-1-431,-3-1 1,2-4 0,0-2 0,1-2 167,-1-1 0,2-6 1,-4 4-1,-1-1 216,1 0 0,-3 0 0,-4-1 1,1-1 16,-1 0 1,-3-1 0,2 1-1,-4 1 563,-4 1 1,2 2 0,-4 2-1,-2 4 57,-1 2 1,-2 1 0,-1 1 0,-1 2-222,0 4 1,2 3-1,3 2 1,0 2-407,1 2 0,5-4 1,-1 2-1,3-1-266,3 1 1,3-1 0,4-3 0,-1-1-131,1-3 1,1 2-1,2-4 1,0 1 68,-1-1 0,2-1 0,-1-3 0,1 0 335,0 0 1,-3-1 0,2-1 0,-2-2 379,-1-2 1,3 3 0,1-4-98,-2 0 1,-2-2 0,-3 0 0,0 1 84,1 2 1,-3 0 0,1-2 739,-2 2 0,1 4-758,-2-2 0,-2 8 1,3 2-233,1 3 1,-1 1-1,4 0 1,-1 0-252,0 0 1,2-4 0,1 1-1,0 0-146,0-2 0,0-1 0,0-4 0,0 0-277,0 0 1,0 0 603,-1 0 0,-2 0 1,-1-1-13,-2-2 1,-2-2-1,-5-4 1,-3 1 416,1 1 1,-7 1 0,2-3-1,-1 1-126,0 2 1,-2-1 0,-2-3 0,1 1 57,0 3 0,0-3 0,4 3-538,0 1-568,1-4 610,3 3 0,6 0 0,7 0 0,1 2 65,2 2 1,0 1 0,0 1-1,0-1 144,0-3 0,0 3 1,0-2-1,0 1 85,0-2 1,1 3 0,1-2 0,1 2 17,-1 1 1,3 0-1,-2 0 1,0 0 20,1 0 0,-3 1 1,3 1-1,-3 3 223,-1 0 1,-2 2 0,0 4 0,-1 1-168,0 1 1,-1 0 0,-1-3-184,0 0 1,1 0 0,-2 0-187,-2 0 1,4-4-189,0 1 0,0-5 0,0 2 73,2-3 1,-3-5 0,1 0 0,-1-2 233,1-1 0,-3-1 0,3 0 0,-2 2-49,-2-2 1,3-1-1,-1 0 1,1 2 236,-1 0 0,3 0 0,-3-3 0,2 1 166,1-1 0,-1 1 0,0 2 0,2 3-176,1-1 1,1 4 0,0-1-30,0 4 1,-4 4 0,0 4 0,-2 0 49,-1 0 0,1 3 0,0 0 1,1 0-114,-1 2 0,4-5 0,-3 1 1,2-4-342,0 1 0,-1 0 1,4-2-1,0-2-65,0-3 1,0-1 0,0 0-114,0 0 317,0 0 1,-4-5 0,1-1 97,1-3 1,-1-1 0,0 0 0,-4 0 388,-2 0 0,0 0 0,2 0 0,0 0 119,-1 0 0,-1 1 1,-1-1-1,0 0 272,0 0 1,0 3-82,0 1-726,5 3 1,-4 3 0,3 7 0,0 2-308,-1 1 1,3 1-1,-1 2 1,-1 2 116,1 1 0,1 3 0,-2-3 0,-2 3 243,-1 1 0,-1 0 0,0-2 0,0 0 78,0-2 1,0 1-1,-1 3 1,-1-1 257,-2-3 1,-3 2 0,0-5 0,-3-1-51,-3-1 0,2-2 0,-4-1 1,2-3-170,0 0 1,-1 1 0,2-2 0,-2-2 1,2-1 1,4-1-1,3-1-154,1-3 0,0-1 0,4-5 0,0 0-132,0 0 0,1 0 0,3 0 0,2 0 71,3 0 0,4 1 0,2-1 1,0 0 13,3 0 1,0 0 0,2 1 0,0 1 12,0 2 1,0 2-1,0-1 1,0 0-26,-1 3 0,1-2 1,0 1-1,0-1-231,0 0 1,-4 3-1,0-4 1,-1 2 379,1 0 0,-8-2 0,2 2 0,2 2 0,4-4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13:43.635"/>
    </inkml:context>
    <inkml:brush xml:id="br0">
      <inkml:brushProperty name="width" value="0.04312" units="cm"/>
      <inkml:brushProperty name="height" value="0.04312" units="cm"/>
      <inkml:brushProperty name="color" value="#004F8B"/>
    </inkml:brush>
  </inkml:definitions>
  <inkml:trace contextRef="#ctx0" brushRef="#br0">743 197 8521,'0'-20'0,"0"-2"0,0-4 0,0 0 216,0 1 0,-2 1 1,-4 6-1,-6 2 1,-3 4-1,-3 6-216,0 4-31,-8 2 1,4 8 0,-8 4 0,-2 6 2,-1 6 0,-3-2 0,0 5 0,2 1 0,3 0-113,1 4 1,6 2 0,-4 1 0,4-1 127,8-4 1,0 2-1,10-8 1,2-2 44,3-3 1,2 5-1,5 0 1,6-2 18,4-2 1,4-2 0,2 0 0,4 0 15,2-1 0,0 7 1,1 0-1,-3 0-58,0 2 0,-6 0 0,2 5 1,-8-1-29,-8 2 0,-4-4 1,-2 0-1,0 0 14,0-1 0,-2-5 0,-4 2 0,-6-4 17,-4-2 0,0-6 0,2-2 0,2-2-11,-2-4 1,4-2-1,-2-2-72,-2 0 0,6-8 1,2-6-73,4-8 0,4 2 0,4-6 0,4 2 73,0 0 1,6-7 0,-4 1 0,4-2 12,2 2 0,6-2 0,0 7 0,-3-1 56,-1 0 1,-2 2-1,0 8 1,0 2 87,0 2 0,-6 8 0,0-2 39,2 4 1,-6 10 0,0 4 0,-2 4-27,0 2 1,1 2 0,-3 2 0,2 2 151,-2-2 0,-2-1 0,0 1-178,4 2 1,-4 0-1,6-8 1,-2-2-74,0-2 0,2-8-92,-2 2 0,-2-4-245,8-2 1,-8-8 0,4-4 252,0-4 1,-6-2 0,4 0 0,-4 0 63,-2 0 1,6 0 0,0 0 0,-2 1 144,-2-1 1,0 2 215,4 4 0,-2 4-211,8 8 0,-7 8 0,5 6 1,-2 6-33,-4 4 1,4-1-1,-2-5 1,0 0-193,2 0 0,-6 0 0,6 0-317,0 0 1,-4-2 0,6-2-422,-2-3 0,6-7-439,-2 2 1270,4-4 0,2-10 0,-1-2 0</inkml:trace>
  <inkml:trace contextRef="#ctx0" brushRef="#br0" timeOffset="2710">1174 716 8376,'8'-18'0,"0"0"0,5 0 7,-1 0 0,-6 0 62,6 0 0,-8 6 157,2 0 0,-4 6-186,-2-5 1,0 9 0,-2 0 77,-4 6 0,-2 9 0,-6-1 1,2 6-39,-1 6 1,-1-4 0,0 6-1,4-2-91,2 0 1,-4 1 0,6-3-1,2 2-40,2-2 0,2-2 0,0-2 6,0 0 0,2-8 31,4-5 0,4-3-61,8-2 0,-2-7 0,-2-5-58,-3-4 0,-5-8 0,4 0 1,-2 2 151,-4 2 0,0 2 0,0 0 0,2 1-58,-2-1 1,-2 0 492,-2 0-291,0 8 0,0 4 0,0 12 1,0 6-7,0 4 1,0 4 0,0 2 0,0 3-63,0 3 0,2-4 0,2 6-89,2 2 1,6-4-1,-4 1 1,2 3-1,2 0 31,-2-2 1,4 2 0,-8-7 0,0 1-120,2 0 0,-6 4 0,4-4 0,-4 0-42,-2-1 1,0 5-1,-2-4 1,-2 0 19,-2 0 1,-8-2 0,2-9 56,-4-3 0,4 2 1,0-8 52,-2-2 1,0-10-1,2-6 1,4-4 25,0-1 1,6-9-1,-4-4 1,4-6-39,2-6 0,6 5 0,2-5 0,2 4 16,4 2 0,2 3 1,0 1-1,-2 4 11,-2 2 0,0 2 1,4 6-1,-2 0-67,-3 1 0,-1-1 1,4 0-1,-2 0-55,2 0 1,-4 0 0,2 0-1,2 0-56,2 0 0,0 1 1,-2-1-1,-4 0 83,-2 0 0,3 0-64,-5 0 187,0 0 0,-14 8 0,-3 4 89,-5 4 0,4 2 0,0 2 28,-2 4 0,0 4 0,0 8 0,4 0-82,2 0 0,0 2 0,4 2 0,-2 2-43,2-3 0,2-1 0,4-4 1,2-2-66,2-2 0,6-6 0,-4 4 0,2-2-166,4-4 0,2-2 0,2-2-14,0 0 0,0-8 97,-1-4 0,-5-4 1,-2-2 26,-2 0 1,-2 0-1,-6 0 211,0 1 0,-2-1-1,-4 0 0,4 6 208,-4 0-267,4 8 1,2 4 0,0 12 0,0 4 63,0 2 1,0 0-1,2 1 1,2 3-73,2 2 1,2 8-1,-4-2 1,4 2-18,2-3 1,0 5 0,4-4 0,-4 2-40,-2-2 1,4 3-1,-4-3 1,0 2-17,0-2 1,-1 2 0,-3-7 0,2 1-28,-2 0 0,-2-2 0,-4-6 0,-2 0 0,-2 0 0,-7 0-278,1-1 1,2-7 270,-2-4 0,2-14 0,-2-8 0,6-5 22,4-1 1,2-6 0,0-2 0,0-2 39,0 3 0,0-5 1,2 4-1,2-4-8,2-2 1,8 7 0,-4-1 0,2 0-7,0 2 1,-2-4-1,3 6 1,-1 1-4,2-1 1,0-4-1,0 4 1,-2 0-34,2 0 0,-6 3 1,0 5-1,-2 0 2,0 0 1,0 0 36,-6 0-11,0 0 1,-2 8 59,-4 4 0,2 12-27,-8 6 1,8 4 0,-2 2-1,4 0 2,2 0 1,0 0 0,2 0-1,4-1 0,4 1 1,8-2 17,0-4 1,-1 2 0,1-8-37,0-2 1,0-2 0,0-2-78,0 0 0,0 0 21,0 0 0,-2-8 1,-2-2-1,-5-2 6,-1 0 0,0 0 1,-4-6-1,4 1-11,2-1 1,-4 2 0,4 2 0,0 2 37,0-2 1,-4 4-1,6 0 22,2 2 1,-4 2 67,2 6 0,-2 2 0,3 4 46,-1 6 1,-6 2 0,4 0 0,-2-2-75,-4 2 1,0 0 0,0 0-12,2-2 0,0-1-73,-6 7 1,-2-8 0,-4-4-205,-6-4 1,2 4-77,-2 0 228,8 0 0,-4-14 1,10-2 46,4 0 0,-2-6 0,8 5 0,0-5 22,-2-2 0,6 0 0,-4 2 0,4 0-11,2-2 0,0 4 0,-2-10 4,-5 5 1,3 1-1,-6 0 1,0 0 0,0 0 8,-4 0 1,4 0-1,-2-2 1,-2-2 19,-2-1 1,-2-1 0,0 6-1,0 0-5,0 0 0,-2 2 1,-2 2 19,-2 2 1,-2 2-4,2-2 1,4 7 2,-4 10 1,4 5-1,2 8 1,2 2 51,4 4 0,-4-2 0,6 8 1,-2 2 41,0 1 1,6 1 0,-4-2 0,2-2-100,4 1 1,0-3-1,0 0 1,-2-2 43,2-4 0,1-2 0,3-2-97,0-1 1,-2-5 0,-2-2 0,-2-2-372,2-4 231,-6-2 0,6-4 1,-8-4-1,0-4 70,2 0 1,-6-11 0,4 3 0,-4-2 8,-2 0 0,2 2 0,1-2 81,3-4 1,2 4 0,-4-3 626,2 3-440,0 10 1,0 4 0,0 12 0,-2 6-90,-2 4 0,0 2 0,2-1 0,2 1-59,-2 0 1,4 0-1,-2 0 1,0-2-57,2-4 0,-4 2 0,6-6 0,0 0-139,0 0 0,-4-3-116,6-5 0,0 0 141,5 0 0,-5-7 0,-2-5 38,-2-4 1,4 4 0,-6 0 295,-2-2 0,4 4 138,-2-2 0,8 2-172,-2-2 1,-2 6-1,0 12 1,0 4-11,0 0 1,-4 6-70,5-4 1,-5 2-278,6-2 23,-8-4 0,4-10-13,-8-4 0,0 2 0,-2-8 86,-4-2 1,2 4 0,-8 0 0,0 0 115,3 0 0,-5 4 1,6-4 151,-2 2 1,6-6-12,-2 3 0,4-5-86,2-2 1,8 6 0,4 0-27,4-2 0,-4 6 0,-1 0-35,3 0 0,-4 6 1,2-4 56,2 4 0,-4 2 0,0 2 2,-2 4 1,4 4-1,-6 8 1,0 0 22,2 0 1,-4 0 0,6 0 18,-2-1 0,0 1-113,-2 0 1,3-2-33,9-4 1,-6-4-107,0-8 1,0 0 0,4-2 116,-4-4 0,2 2 1,-6-8-1,0-2 13,0-2 1,6 4-1,-4 0 1,2 1 24,-1 1 0,1-4 0,4 6 0,-2 0 92,-2 0 1,-6 2 0,6 6 60,2 0 0,-4 0 1,0 2-1,-2 4-58,-4 6 1,4 4 0,-2 2-10,-2-1 1,-2-5 0,-2 0-121,0 2 1,2-6-215,4-2 1,-3-4-7,9-2 1,-2-2 0,4-4 70,-2-6 0,-8 2 0,4-2 136,0-2 0,-4-1 0,6-3 0,-2 0 42,-4 0 1,6 0 0,0 0 139,0 0 0,6 8 0,-4 2 43,3 0 1,3 6-1,0-4-61,0 4 0,0 4 0,0 4 0,0 6 1,-8 4-1,-2 2-79,0 0 1,-6 0 0,4 0-113,-4 0 0,-2-6-231,0-1 0,-8-1-190,-4 2 1,2 2 0,0-6-408,2 2 0,-6-6 893,2 2 0,-4 4 0,-2 0 0</inkml:trace>
  <inkml:trace contextRef="#ctx0" brushRef="#br0" timeOffset="2915">2854 180 8415,'-12'-8'-989,"0"-4"97,8-4 714,-4-2 60,8 8 0,-2 2 118,-4 8 0,-4 0 0,-7 0 0</inkml:trace>
  <inkml:trace contextRef="#ctx0" brushRef="#br0" timeOffset="3141">2318 394 8525,'-9'0'-464,"3"0"1,12 0-1,5 0 433,5 0 0,2-2 0,2-2 1,4-2-92,6 2 0,-2-4 0,-1 2 0,-1 2 122,-4 2 0,6-6 0,0-2 0</inkml:trace>
  <inkml:trace contextRef="#ctx0" brushRef="#br0" timeOffset="3764">10 1216 8551,'-10'0'639,"16"0"1,14 0 0,6 0-480,6 0 0,15-6 0,11 1 0,5-1 60,5-2 1,14 0-1,-5-6 1,8 4-191,5 2 0,5-4 1,-45 8-1,0 0 0,0 0 1,1 0-23,0 0 0,1 0 0,7-2 0,0 0 1,-2 2-1,1 0 0,4 0 0,1 0-131,2 1 0,1-2 1,3-2-1,-1 0 1,-1 2-1,0 0 1,1 0-1,1-1 146,3 0 0,1 0 0,0 0 1,1 0-1,5-3 0,1 0 0,0 0 1,-1 0 7,-4 0 0,1 0 0,4 1 0,1 0 0,-4 1 0,-1 0 0,3 1 0,1 0-3,-4-1 0,1 0 1,4 0-1,-1 0 0,-9 0 1,-1 1-1,-4 0 0,-1 0-8,-4-2 0,-2 2 0,-9 1 1,-1 2-1,40-3 0,-13 4-117,-15 2 0,-3-2 0,-18-2 0,-6-2-2341,-9 2 2438,-5 2 0,-10 2 0,-4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24:55.665"/>
    </inkml:context>
    <inkml:brush xml:id="br0">
      <inkml:brushProperty name="width" value="0.04299" units="cm"/>
      <inkml:brushProperty name="height" value="0.04299" units="cm"/>
      <inkml:brushProperty name="color" value="#004F8B"/>
    </inkml:brush>
  </inkml:definitions>
  <inkml:trace contextRef="#ctx0" brushRef="#br0">114 406 7237,'-9'7'251,"2"-5"1,9 5-141,3-7 0,-1 0 0,6 0 0,1-2 0,-2-3 0,6 1-119,-4-7 0,3 1 0,1-7 0,-3 1 0,-3 0-15,-1-1 0,-1 1 0,-4-2 0,3-2-37,-3-2 0,-1-5 1,-2 4-1,0-1 94,0 1 1,0-4 0,0 5 0,-2 2 105,-3 2 0,1 2 1,-6 1-1,-1 3-69,2 1 0,-6 7 0,4-1 0,-3 5-11,-2 5 1,-1 6-1,1 11 1,0 5-38,-1 4 0,7 8 1,-1 5-1,0 3 37,2 2 0,-4 5 0,8 2-69,1 2 0,2-6 0,1 3 0,-3-5 0,-2-3 32,3-3 1,1 1-1,2-5 1,0-2-63,0-4 0,5 2 1,1-10-1,-1 1 23,3 0 1,-5-7 0,8 1-42,2-2 0,-4-9 0,2-1 19,1-1 1,-3-3-1,2-7 3,2-3 1,-6-4-1,0-7 1,-1-3-74,-1-2 1,6 1-1,-6-7 1,1-2-49,1-2 1,-5-2 0,3-1 122,-3-4 0,0 4 0,2-6 1,1 2-1,-1-2-27,-3-1 0,-1 10 0,0-2 0,-1 4 365,-5 4 0,3 3 0,-8 10 51,-2 1 0,4 7 0,0 0-258,2 8 1,-4 0 0,5 7 0,3 1-24,1 3 1,2 6-1,0 1 1,0 0-77,0 1 1,5-5 0,3 4-1,1-4-146,3-1 1,-3-7 0,2-1-1,2-1-46,1-5 0,3-1 0,-1-2 46,0 0 1,1-2 0,-1-1 0,0-5-1,-1-1 28,-5-3 1,5-3 0,-4-1 0,1 0-24,-1-1 0,2-4 0,-6-1 0,0 2 232,1 2 1,-1 7 0,-3 0 935,1-1-552,0 4 1,-5 3-334,0 10 0,0 4 1,0 8-1,0-1-65,0 0 0,0 1 0,2-1 0,2 0-42,1 0 0,2 1 1,-1-3-1,3-1 28,0-2 1,5-8 0,-3 3-167,4-4 0,-4-2 1,0 0-82,1 0 1,-5-2 0,-1-4 73,-4-5 0,-2-3 1,0-2-1,0-1 69,0 1 1,0 0-1,0 0 1,-2-1-17,-4 1 1,3-6 0,-8 1 125,-2 1 1,-1 3 0,-2 5 327,-1 1 0,1 7 1,0-1-219,-1 3 1,7 7-1,0 3 1,3 1-144,4 3 0,1 3 0,2 1-56,0 0 1,2 1 0,3-1 2,6 0 1,3-7 0,3-1-142,-1-1 1,0-5 0,1 3 0,-1-3 3,0-2 0,0-6 1,1-1-1,-1 0 51,0 0 0,0-6 0,1 2 0,-1-1 69,0 1 1,4-4 0,-2 4 0,-3-1 32,-1 1 0,1 2 0,1 5 0,0-1 163,1 1 1,-7 2-1,1 4 5,2 4 1,0 3 0,-1 7 0,-3 0-46,-1 0 0,-1 1 0,-4-1 1,3 0 40,-3 1 0,-1-1 0,0 0-77,4 0 0,-5-5 0,5 0-121,-4 2 1,-2-4 0,1 0-104,5-2 0,-3-1 0,8-6 36,2 0 0,1 0 1,3 0-1,-1 0 8,0 0 1,1-2 0,1-2 0,2-3-215,1-2 0,3 3 0,-4-3 0,1 0-636,-1 0 0,-2 0 945,-1-2 0,6-3 0,2 5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9T19:24:47.873"/>
    </inkml:context>
    <inkml:brush xml:id="br0">
      <inkml:brushProperty name="width" value="0.04299" units="cm"/>
      <inkml:brushProperty name="height" value="0.04299" units="cm"/>
      <inkml:brushProperty name="color" value="#004F8B"/>
    </inkml:brush>
  </inkml:definitions>
  <inkml:trace contextRef="#ctx0" brushRef="#br0">407 279 7755,'0'-16'-46,"0"0"1,-2 1 0,-1 3 0,-5 1 150,-1-2 1,-1 1 0,-7-1 53,1 2 0,0 7 0,-2-1 1,-2 3-1,-2 2 47,2 0 0,-5 2 1,-1 2-92,1 1 1,0 10-1,5-1 1,-2 8-53,2 3 1,2 2 0,2 6-1,1-1 52,5 1 1,-3 1 0,7 2-1,3 1-95,1-7 0,2 7 1,0-10-1,0-4-154,0-3 1,7-4 0,4-1 0,4-4-19,1-6 1,0-3 0,0-2 48,1 0 1,4-7 0,1-4 0,0-5 0,0-4 3,-1-2 1,1-7-1,-4 4 1,2-2 71,2-1 1,-1 1-1,-6-5 1,-2-1 44,-3 1 1,-1 4 0,4 3 0,-4 2 113,-2 3 0,1 2-94,-3 1 0,-5 10 0,2 9 47,-6 12 1,-7 8-1,6 9 1,0 0 21,-3 3 1,5 9-1,-6 1 1,1 3-62,5 2 1,-1 1-1,1 3 1,-5 3-23,-1 2 0,4-6 0,-6 4 0,0-1 9,2-1 1,-11 0-1,4-5 1,-2-2 1,0-4 0,-4-3 1,0-7-1,2-2 71,2-4 0,2-6 0,0-8 1,-1-4-147,1-2 1,5-1 0,0-6 51,-1 0 0,5-9 1,1-6-1,4-6-147,2-5 0,0-1 0,2-7 0,2-2-157,1-2 1,8-2-1,-1 4 1,7-4 85,2-2 1,8 4 0,-2-3-28,4 1 152,-6 2 0,6 5 0,-4 1-20,4-1 1,2 2 0,-3 4 0,-1 4 0,-3 3 54,-3 3 1,-1-2 0,-6 8 0,0-2 126,1 2 1,-1-1 141,0 6 0,1 1 0,-3 7-77,-3 3 1,-4 9 0,-7 10 0,0-1-44,0 1 1,0 5 0,0-4 0,0 1 28,0-5 1,0 3-1,-2-3 42,-3-1 0,3-7-284,-3-2 18,3-7 0,2-4 1,0-13-1,0-5-34,0-4 1,2-1 0,1 3 0,5-4 29,1-1 0,-4 5 1,6-2-1,0 4 80,-2 2 0,5 1 0,-3 4 1,2 4 61,-2 0 1,3 5-1,-3-3-17,3 3 0,-3 4 0,0 1 0,0 5 158,-2 1 1,6 2-1,-5 3-132,5-3 1,1 2 0,0-8 0,-1 0-91,-4 3 0,3-7 0,-3 5 0,4-4 32,1-2 0,0 0 0,0 0 3,1 0 0,-6 0 0,-1-2-12,3-4 1,-4-3 0,0-7 0,0 0-45,0 0 0,-5 5 0,1 0 1,-3-2 21,-2-1 1,0-3 83,0 1 0,-7 7 0,-4 4 20,-3 3 1,3 4-1,2 3 1,0 6 55,0 3 0,5 10 1,-3 1-1,1 2-75,1 1 1,-1-9 0,6 5 0,0-2-23,0-1 0,2 1 1,2-6-1,3 1-40,2-1 1,-3-2 0,4-1 0,3-4-34,2-2 0,1-1 0,0-4 1,0 1-80,1 3 1,-1-3 0,0-6 0,0-5 54,1-1 1,-1-2-1,2-5 1,2 0 16,2 0 0,-1-6 0,-4 0 0,-1 2 23,0 2 1,1-3 0,-3-1 53,-3 2 1,2 2 0,-8 2 413,-1-1-150,-3 1 1,-8 7-192,-4 4 0,-3 5 0,-1 5 1,3 6-13,1 3 0,7 3 0,-3-1 0,2 0 0,-1 0 1,-1 1 0,3 1 0,-1 2-25,1 1 0,2 3 1,2-4-1,0 1-79,0-1 0,2 4 1,4-2-154,5-2 1,-2-4 0,1-5 140,3-6 0,2-3 1,1-2-1,0 0-135,0 0 0,1-7 0,-1-4 0,0-4 8,1-1 0,-7 0 1,1-1-1,0-1 113,-2-3 0,4 3 1,-6-6-1,0 2 37,1 1 0,2-1 0,-4 6 1,-3-1 48,-1 1 1,4 5 0,-1 0 47,-1-1 0,-1 4 40,3 3 0,-4 5 1,3 5-35,-3 6 1,0 4 0,1 1 0,3 0 58,-3 1 1,-1-1 0,-2 2 0,0 2-130,0 2 1,0-1 0,0-4 0,2-1-92,3 0 0,-3 0-120,4 1 1,-5-6 116,-1-1 0,2-6 0,2 0-71,1-8 1,2-5 0,-1-7 23,5-1 1,1-4 0,1-1 0,-2 2 71,2 2 0,1 2 0,1 0 0,-3-1 27,-1 1 0,0 0 0,5 1-8,0 4 1,1-1 156,-1 6 1,-5 1 0,-2 7-1,-2 3 31,-3 6 0,3-2 0,-2 2 0,1 1 30,1 3 0,-3-4 0,5 0 0,0 1-72,0 3 1,-4 1-1,6-1 1,0-3-91,-2-1 1,6-2 0,-6 4 0,1-4-347,1-2 0,0-2-14,5-5 0,1 0-6,-1 0 0,0-7 1,1-2-174,-1 0 0,-5-5 0,0 3 0,1-4-134,3-1 0,1 0 639,0 0 0,8-1 0,1 1 0</inkml:trace>
  <inkml:trace contextRef="#ctx0" brushRef="#br0" timeOffset="993">2669 246 7702,'17'16'138,"-1"-1"0,0-4 0,0-4-151,1 0 1,-1-5 0,2 3-57,4-3 1,-2-2-1,5 0 1,-1 0-1,-3 0 42,3 0 0,-6-5 0,5-3 1,-1-1-25,0-3 0,-2 3 0,-8-2 0,-3-2-21,-1-1 0,2-3 0,-4 1 0,-2 0 40,-3-1 0,-1 1 0,0 0 21,0 0 1,-7 5 0,-4 0 14,-3-2 1,-3 6 0,1 2-1,0 3 74,0 2 0,-1 0 0,1 2 0,0 3 27,0 6 0,-1 3 0,3 3 0,1 1-8,2 3 1,6 5 0,-4 8 0,0 2 0,0 2 0,3 6 1,-3-4-1,2-1 30,3 1 0,1-7 0,-1-6 1,-1 0-87,1-2 1,2 4-1,2-7 1,0-2-49,0-2 1,0-7-227,0 0 0,2-2 129,3 2 0,-1-6 0,7-10 0,0-6-99,-2-4 1,5-1 0,-5 0 131,0-1 1,6 1 0,-4 0-1,3 1 60,3 4 0,-1-3 0,-2 3 0,-1-3-30,-2-3 0,0 7 0,5-1 1,0 0 109,0 2 0,1 2 112,-1 7 0,-1 1 0,-5 5 0,-4 5 31,-4 3 1,-2 8-1,0 0 153,0-3-285,7 0 1,-5 2 0,3 1 50,-3-2 1,3-2-1,3-4-222,1-3 0,-4-3 0,4-7 0,0 3-145,0 1 1,2-1 0,5-9-38,1-6 0,-7-4 0,1-1 1,0-2 150,-2-4 1,6 4 0,-6-4 0,0 4 31,-4 2 0,2 0 0,1-1 519,1 1 28,-6 7 0,5 4-103,-8 10 1,0 4-1,0 7-229,0 1 0,1-3 1,3-1-1,1-2-169,-1 1 1,3 3-1,-1 1 1,-1 0-56,2 1 1,-5-1 0,5-2 0,-1-1-374,-1-2 1,3-6-133,-3 6 0,-1-7-410,6 1 1013,-6-3 0,10-9 0,-4-2 0</inkml:trace>
  <inkml:trace contextRef="#ctx0" brushRef="#br0" timeOffset="1132">3369 311 7621,'-16'7'-773,"7"-3"1,4 7 772,3 1 0,2 3 0,0 1 0</inkml:trace>
  <inkml:trace contextRef="#ctx0" brushRef="#br0" timeOffset="2580">3693 458 7751,'-16'0'46,"3"0"1,-1 0 0,-4 0 0,-1 0-58,1 0 1,2 1-1,-2 5 1,-2 5 425,-2 3 0,1 2 1,4 3-1,3 0-306,3 3 1,-2 0 0,8-6 0,1 0-391,3 1 1,1-1 26,0 0 0,1-1 0,5-4 95,5-6 0,-2-5 1,2-5-1,1-4 56,3-1 0,-4-4 0,-1 3 1,3-3 32,2-3 1,-5 1 0,-1-2-1,0-2-18,1-2 0,-1-1 1,3 3 328,-1-2 1,-6 1 528,6 4-635,0 8 0,-2 9 0,-3 11 0,-5 4-27,-1 1 1,-1 6-1,-3 1 1,-1 1-3,1-1 0,-3 6 0,1-4 0,3 3-33,1-1 1,2 0 0,0 5 0,0 1-29,0-1 0,-6-1 0,-1-2 1,0-3-107,0-3 1,-6 1 0,2-5-1,-5 3 68,-6-2 1,4-7-1,-4-4 1,4 0-38,2 0 1,0-6-1,0 3 31,-1-4 1,1-4-1,2-4-141,3-4 0,3-5 1,8-1-1,0 0 61,0-1 0,0-1 0,0-2 0,2-1 24,4 1 1,-3 2-1,8 1 1,2 1 18,1 0 0,3-1 0,1 3 0,2 1 4,1 2 1,6 2-1,-3-3 1,1 1 108,4-2 0,2 4 1,1-2-1,1-1 62,0-3 1,-1-1-1,1 0 1,-3-1-135,-2 1 0,2 0 1,-4 0-1,1-3-76,0-2 1,-5 1 0,3-7 0,-1-2 9,-5-2 0,0-2 0,-5-1 0,-1-2-21,-2-2 0,-8 0 0,3 7 1,-5 2 125,-1 2 0,0 5 0,0-3 0,-1 3 73,-5 8 1,-1-2 0,-6 7 0,2-1-12,-1 5 1,-3 3 0,-1 2-74,0 0 0,5 2 0,2 5 0,0 8 51,0 5 1,0 9 0,-2-2-1,4 3 33,-1 3 0,7 5 1,-5 2-1,4 0-24,2-1 1,0-1 0,0-5-1,0-2-20,0-4 0,0 2 0,0-7 0,0-3-114,0 0 0,0-3 0,0 0 0,2-1-149,4-5 111,-5 5 1,8-13 0,-5 1 19,1-6 0,6-1 1,-3-7-1,-1-1-73,0-3 1,6-1 0,-2 0 0,3-1-138,2 1 0,1 0 1,-1-1-1,0 1 192,0 0 0,1 0 0,-1 1 0,0 4 472,1 6 0,-1 3-111,0 2 0,-1 9 0,-5 6 0,-4 6-66,-4 5 1,-1-5-1,3 5 1,1-3-176,-1-3 1,0 2 0,-1-4 0,3-4-129,-3 1 0,5-6 1,-1 0-1,2-2-57,4-3 1,-4-2 0,1-2-1,3 0-30,2 0 0,1-6 1,0-1-1,0-2 61,1-4 1,-1-7 0,0-3-1,1-1 15,-1 1 0,0-4 0,0 3 0,1-1 75,-1-4 0,-2-2 0,-1 0 0,-2 2 124,2 2 1,-1 2-1,1-4 1,-4 4-17,-2 1 1,1 1 0,-5 3 0,3-2 25,-3 2 1,-1 7 0,-4 4-63,-3 2 1,1 2 0,-7 5 0,-1 0 66,-3 0 1,-1 7-1,0 4 1,1 3 55,4 2 0,-3 8 1,5 3-1,-2 4-86,0 1 0,7 1 0,-1-2 1,3-2-90,2-2 1,0-5-1,0 3 1,0-2-169,0-3 1,2-2 0,2-1 0,3-3 42,2-3 1,-4 2-1,4-6 1,0 0-2,0 0 1,-3-1 0,5-6-21,1 0 1,3 0 0,1-2 0,0-3-52,1-6 1,-1-4-1,0-1 101,1 0 0,-1-1 0,0 1 0,0 0-113,1 0 0,-1-1 345,0 1 1,1 7 291,-1 4 0,-7 5 0,-4 5-90,-3 6 1,-2 9 0,0 1-1,2 1-275,3 2 0,-3-6 0,4 3-327,-5-2 1,-1-9 0,0 1-1,2 0-390,4-2 1,-3 4-549,8-8 1,-2-1 1202,2-10 0,3-10 0,-5-9 0</inkml:trace>
  <inkml:trace contextRef="#ctx0" brushRef="#br0" timeOffset="2734">5012 276 7691,'-9'0'649,"2"0"-1290,7 0 1,0 8 0,1 1 640,5 0 0,3 5 0,7-5 0</inkml:trace>
  <inkml:trace contextRef="#ctx0" brushRef="#br0" timeOffset="3935">5290 391 7691,'9'0'88,"-2"0"1,-20 0 0,-3 0 471,-2 0 0,-2 2 1,0 4-1,-3 3-285,-3 0 1,5 5 0,-5-1 0,3 5-246,3 4 1,2-1-1,3-4 1,3-1 203,1 0 1,7 1-661,-1-1 1,5-2-91,5-3 0,-1-4 0,7-7 0,1-1 175,3-5 1,1-1 0,0-6 209,1 2 0,-1 1 0,0-7 0,0 1 0,1 0-28,-1-1 0,0-4 1,1-1-1,-1 4 362,0 5 1,-5 1-1,0 4 91,2-1 1,-1 7-1,1 2-104,-2 10 0,-8 4 1,3 2-1,-4 1-75,-2-1 1,1 6 0,3 1 0,1 1-15,-1-1 0,-2 4 1,-2-3-1,0-1-4,0 1 1,-2 5-1,-2-4 1,-3 2-85,-2 0 1,-4-7-1,-6 4-87,-3-1 73,-7-5 0,4 0 0,-8-7 0,2 0 39,4-2 0,-4 4 0,6-8 0,-2-1-64,0-2 0,7-2 0,-2 0 0,4 0-49,2 0 1,1-2 0,3-2 0,3-3-210,1-2 0,3-2 0,5-5 0,0 0 29,0-1 0,2-4 0,3-1 0,6 2-271,3 2 387,10-6-3,-6 6 0,13-11 106,-4 8 1,4-6 0,1 3 0,1-1-96,-1-4 211,1-2-101,0 6 0,-1-6 155,1 4-69,-1 3-51,1-7 1,-1 13 0,1-5 72,0-1-107,-1-1 1,-5-2 35,0 0 0,-7 5 0,2-3 0,-4-1 51,-2 1 1,-7 3 0,-3-3 0,-4 2 133,-2 3 0,0 2 1,-2 3-1,-2 2 41,-1 3 0,-8 6 0,2-2 0,-3 5-39,-3 1 1,1 1 0,0 5-152,0 5 0,-1 5 1,3 6-1,1 5 45,2 4 0,6 1 0,-4 3 0,0 1-239,0 2 1,5 0 0,-1-4 0,3 0 101,2-1 1,0 1 0,0-12 0,0 0 45,0 1 1,2-5 0,1 4-40,3-4 0,6-7-76,-1 0 0,-2-7 1,2 1-1,0-5-39,-2-5 0,4 1 0,-6-7 1,2-2 31,4-1 0,-4-2 0,2 1 0,1 3 1,3 1 1,1 0-1,0-5 1,1 1 111,-1 4 1,0-1 0,0 6 216,1 3 1,-1 1 5,0 2 0,-7 2 0,-3 3 0,-4 6-20,-2 3 1,5 3 0,0-1 0,1 0-141,1 0 0,-3 1 0,5-1 0,0 0-143,0 1 1,0-7 0,4-1 0,-3-1-268,3-5 0,2-1 0,1-2-68,0 0 1,0-5-1,1-3 1,-1-1 205,0-3 1,-1-3 0,-3-1 0,-1-2 211,2-4 0,1-1 0,3-6 0,-1 2 0,0-2 0,-5-2 0,0-2 0,2 1 0,1-1 0,2 2 0,1 4 0,-1 6 90,0 2 0,-5 5 1,-2 1 845,-2 2-662,-1 1 1,-6 2 0,0 8-1,0 9-97,0 6 0,-2 8 0,-2 5 1,-1 2-60,1 3 0,-3-1 0,2 1 1,1 0-149,2-1 0,2-5 1,0-1-1,0-3-74,0-3 0,0-2 0,0-2-193,0 1 1,7-8-1,2-2-24,1 0 1,4-5 0,-3 2 0,3-6 95,3-4 0,-1-6 1,0 1-1,0-4 225,1-1 0,6-7 0,3-3 0</inkml:trace>
  <inkml:trace contextRef="#ctx0" brushRef="#br0" timeOffset="4369">6527 310 7773,'7'0'356,"-7"0"1,-7 2-63,-2 3 1,-5 4 0,3 8 0,-4-1-181,-1 0 1,2 0 0,1 1 0,2-1 84,-2 0 0,6 1 0,0-1-377,0 0 0,5 0 0,-4 1 9,5-1 0,2-5 1,5-2-7,5-2 0,-2-1 0,2-6-76,1 0 1,3-2-1,1-2 1,0-3 152,1-2 1,-1 0 0,0-4-1,0 2 45,1-1 1,-6-3 0,-1-1 0,3 0-10,2-1 1,1 1-1,0 0 267,0-1 0,1 1 0,-1 2 152,0 3 0,-5 4-9,0 7 1,0 1-176,5 5 0,-7-3 0,-2 8-27,1 2 1,-7 1 0,5 3 0,-4-1 9,-2 0 0,0 1 0,0-1-122,0 0 1,1-1 0,3-3-654,1-1 56,1 0 0,-4-2 120,3-4 1,-1-3 0,7-2-141,1 0 0,1-7 0,0-2 583,-3 0 0,1-13 0,6 4 0</inkml:trace>
  <inkml:trace contextRef="#ctx0" brushRef="#br0" timeOffset="4625">5679 210 7845,'-21'6'264,"-1"-1"0,9 1-471,13-6 1,4 0 0,10 0-1,5 0 48,-1 0 0,0 0 0,0 0 0,2 0 43,1 0 1,7 0 0,-5 0 0,1-2 115,-1-4 0,6 5 0,-2-5 0,4-3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97C62-7585-3746-A892-88E3BBA63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12</Pages>
  <Words>2866</Words>
  <Characters>16341</Characters>
  <Application>Microsoft Office Word</Application>
  <DocSecurity>0</DocSecurity>
  <Lines>136</Lines>
  <Paragraphs>38</Paragraphs>
  <ScaleCrop>false</ScaleCrop>
  <Company/>
  <LinksUpToDate>false</LinksUpToDate>
  <CharactersWithSpaces>19169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Filipa  Calado</dc:creator>
  <cp:keywords/>
  <cp:lastModifiedBy>Filipa  Calado</cp:lastModifiedBy>
  <cp:revision>2</cp:revision>
  <cp:lastPrinted>2020-09-15T13:17:00Z</cp:lastPrinted>
  <dcterms:created xsi:type="dcterms:W3CDTF">2020-09-06T22:15:00Z</dcterms:created>
  <dcterms:modified xsi:type="dcterms:W3CDTF">2020-09-15T13:29:00Z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yout">
    <vt:lpwstr>page</vt:lpwstr>
  </property>
  <property fmtid="{D5CDD505-2E9C-101B-9397-08002B2CF9AE}" pid="3" name="permalink">
    <vt:lpwstr>/chapter_1/</vt:lpwstr>
  </property>
</Properties>
</file>